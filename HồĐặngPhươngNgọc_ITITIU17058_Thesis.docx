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8F9AC" w14:textId="77777777" w:rsidR="00DF195C" w:rsidRDefault="00DF195C" w:rsidP="00DF195C">
      <w:pPr>
        <w:pStyle w:val="NormalWeb"/>
        <w:spacing w:before="0" w:beforeAutospacing="0" w:after="200" w:afterAutospacing="0"/>
        <w:jc w:val="center"/>
        <w:rPr>
          <w:color w:val="000000"/>
        </w:rPr>
      </w:pPr>
      <w:r>
        <w:rPr>
          <w:color w:val="000000"/>
        </w:rPr>
        <w:t>VIETNAM NATIONAL UNIVERSITY OF HOCHIMINH CITY</w:t>
      </w:r>
    </w:p>
    <w:p w14:paraId="389EE957" w14:textId="77777777" w:rsidR="00DF195C" w:rsidRDefault="00DF195C" w:rsidP="00DF195C">
      <w:pPr>
        <w:pStyle w:val="NormalWeb"/>
        <w:spacing w:before="0" w:beforeAutospacing="0" w:after="200" w:afterAutospacing="0"/>
        <w:jc w:val="center"/>
        <w:rPr>
          <w:color w:val="000000"/>
        </w:rPr>
      </w:pPr>
      <w:r>
        <w:rPr>
          <w:color w:val="000000"/>
        </w:rPr>
        <w:t>THE INTERNATIONAL UNIVERSITY</w:t>
      </w:r>
    </w:p>
    <w:p w14:paraId="436A8EBD" w14:textId="77777777" w:rsidR="00DF195C" w:rsidRDefault="00DF195C" w:rsidP="00DF195C">
      <w:pPr>
        <w:pStyle w:val="NormalWeb"/>
        <w:spacing w:before="0" w:beforeAutospacing="0" w:after="200" w:afterAutospacing="0"/>
        <w:jc w:val="center"/>
        <w:rPr>
          <w:color w:val="000000"/>
        </w:rPr>
      </w:pPr>
      <w:r>
        <w:rPr>
          <w:color w:val="000000"/>
        </w:rPr>
        <w:t>SCHOOL OF COMPUTER SCIENCE AND ENGINEERING</w:t>
      </w:r>
    </w:p>
    <w:p w14:paraId="69F2C438" w14:textId="159A5277" w:rsidR="00DF195C" w:rsidRDefault="00DF195C" w:rsidP="00DF195C">
      <w:pPr>
        <w:spacing w:after="240"/>
        <w:jc w:val="center"/>
        <w:rPr>
          <w:color w:val="000000"/>
        </w:rPr>
      </w:pPr>
      <w:r>
        <w:rPr>
          <w:color w:val="000000"/>
        </w:rPr>
        <w:br/>
      </w:r>
      <w:r>
        <w:rPr>
          <w:color w:val="000000"/>
          <w:bdr w:val="none" w:sz="0" w:space="0" w:color="auto" w:frame="1"/>
        </w:rPr>
        <w:fldChar w:fldCharType="begin"/>
      </w:r>
      <w:r>
        <w:rPr>
          <w:color w:val="000000"/>
          <w:bdr w:val="none" w:sz="0" w:space="0" w:color="auto" w:frame="1"/>
        </w:rPr>
        <w:instrText xml:space="preserve"> INCLUDEPICTURE "https://lh4.googleusercontent.com/gEIqtSG1nUpib2ESG9TzmzCJPEAy31x5F61aeWID9qSOhkB9RAuLkWtmSg5_4LKYbSt6ArRRGJCPgjo34gm8gOeC37eu4VnWTe86xeoL245gooZsgd8EgfX3-7bJ6_GskCmqx0w"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8EA79A1" wp14:editId="0ED3B64F">
            <wp:extent cx="2257425" cy="2295525"/>
            <wp:effectExtent l="0" t="0" r="3175" b="3175"/>
            <wp:docPr id="7" name="Picture 7" descr="A picture containing text, scene, room,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ene, room, gambling hous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7425" cy="2295525"/>
                    </a:xfrm>
                    <a:prstGeom prst="rect">
                      <a:avLst/>
                    </a:prstGeom>
                    <a:noFill/>
                    <a:ln>
                      <a:noFill/>
                    </a:ln>
                  </pic:spPr>
                </pic:pic>
              </a:graphicData>
            </a:graphic>
          </wp:inline>
        </w:drawing>
      </w:r>
      <w:r>
        <w:rPr>
          <w:color w:val="000000"/>
          <w:bdr w:val="none" w:sz="0" w:space="0" w:color="auto" w:frame="1"/>
        </w:rPr>
        <w:fldChar w:fldCharType="end"/>
      </w:r>
      <w:r>
        <w:rPr>
          <w:color w:val="000000"/>
        </w:rPr>
        <w:br/>
      </w:r>
    </w:p>
    <w:p w14:paraId="215E9733" w14:textId="2A934E32" w:rsidR="00DF195C" w:rsidRPr="00DF195C" w:rsidRDefault="00DF195C" w:rsidP="00DF195C">
      <w:pPr>
        <w:spacing w:line="480" w:lineRule="auto"/>
        <w:jc w:val="center"/>
        <w:rPr>
          <w:rFonts w:asciiTheme="majorHAnsi" w:hAnsiTheme="majorHAnsi" w:cstheme="majorHAnsi"/>
          <w:b/>
          <w:bCs/>
          <w:sz w:val="40"/>
          <w:szCs w:val="40"/>
        </w:rPr>
      </w:pPr>
      <w:r w:rsidRPr="00DF195C">
        <w:rPr>
          <w:rFonts w:asciiTheme="majorHAnsi" w:hAnsiTheme="majorHAnsi" w:cstheme="majorHAnsi"/>
          <w:b/>
          <w:bCs/>
          <w:sz w:val="40"/>
          <w:szCs w:val="40"/>
        </w:rPr>
        <w:t>TOPIC MODELING-BASED RECOMMENDER SYSTEMS FOR E-COMMERCE OF COSMETIC PRODUCTS</w:t>
      </w:r>
    </w:p>
    <w:p w14:paraId="44DB46DC" w14:textId="77777777" w:rsidR="00DF195C" w:rsidRDefault="00DF195C" w:rsidP="00DF195C">
      <w:pPr>
        <w:pStyle w:val="NormalWeb"/>
        <w:spacing w:before="0" w:beforeAutospacing="0" w:after="200" w:afterAutospacing="0"/>
        <w:jc w:val="center"/>
        <w:rPr>
          <w:color w:val="000000"/>
        </w:rPr>
      </w:pPr>
      <w:r>
        <w:rPr>
          <w:color w:val="000000"/>
        </w:rPr>
        <w:t>By</w:t>
      </w:r>
    </w:p>
    <w:p w14:paraId="2B3A3CC4" w14:textId="2A461057" w:rsidR="00DF195C" w:rsidRDefault="00DF195C" w:rsidP="00DF195C">
      <w:pPr>
        <w:pStyle w:val="NormalWeb"/>
        <w:spacing w:before="0" w:beforeAutospacing="0" w:after="200" w:afterAutospacing="0"/>
        <w:jc w:val="center"/>
        <w:rPr>
          <w:color w:val="000000"/>
        </w:rPr>
      </w:pPr>
      <w:proofErr w:type="spellStart"/>
      <w:r>
        <w:rPr>
          <w:color w:val="000000"/>
        </w:rPr>
        <w:t>Hồ</w:t>
      </w:r>
      <w:proofErr w:type="spellEnd"/>
      <w:r>
        <w:rPr>
          <w:color w:val="000000"/>
        </w:rPr>
        <w:t xml:space="preserve"> </w:t>
      </w:r>
      <w:proofErr w:type="spellStart"/>
      <w:r>
        <w:rPr>
          <w:color w:val="000000"/>
        </w:rPr>
        <w:t>Đặng</w:t>
      </w:r>
      <w:proofErr w:type="spellEnd"/>
      <w:r>
        <w:rPr>
          <w:color w:val="000000"/>
        </w:rPr>
        <w:t xml:space="preserve"> </w:t>
      </w:r>
      <w:proofErr w:type="spellStart"/>
      <w:r>
        <w:rPr>
          <w:color w:val="000000"/>
        </w:rPr>
        <w:t>Phương</w:t>
      </w:r>
      <w:proofErr w:type="spellEnd"/>
      <w:r>
        <w:rPr>
          <w:color w:val="000000"/>
        </w:rPr>
        <w:t xml:space="preserve"> </w:t>
      </w:r>
      <w:proofErr w:type="spellStart"/>
      <w:r>
        <w:rPr>
          <w:color w:val="000000"/>
        </w:rPr>
        <w:t>Ngọc</w:t>
      </w:r>
      <w:proofErr w:type="spellEnd"/>
    </w:p>
    <w:p w14:paraId="7439F2AF" w14:textId="77777777" w:rsidR="00DF195C" w:rsidRDefault="00DF195C" w:rsidP="00DF195C">
      <w:pPr>
        <w:rPr>
          <w:color w:val="000000"/>
        </w:rPr>
      </w:pPr>
    </w:p>
    <w:p w14:paraId="6E20085A" w14:textId="77777777" w:rsidR="00DF195C" w:rsidRDefault="00DF195C" w:rsidP="00DF195C">
      <w:pPr>
        <w:pStyle w:val="NormalWeb"/>
        <w:spacing w:before="0" w:beforeAutospacing="0" w:after="200" w:afterAutospacing="0"/>
        <w:jc w:val="center"/>
        <w:rPr>
          <w:color w:val="000000"/>
        </w:rPr>
      </w:pPr>
      <w:r>
        <w:rPr>
          <w:color w:val="000000"/>
        </w:rPr>
        <w:t>A thesis submitted to the School of Computer Science and Engineering </w:t>
      </w:r>
    </w:p>
    <w:p w14:paraId="5DED4A5F" w14:textId="77777777" w:rsidR="00DF195C" w:rsidRDefault="00DF195C" w:rsidP="00DF195C">
      <w:pPr>
        <w:pStyle w:val="NormalWeb"/>
        <w:spacing w:before="0" w:beforeAutospacing="0" w:after="200" w:afterAutospacing="0"/>
        <w:jc w:val="center"/>
        <w:rPr>
          <w:color w:val="000000"/>
        </w:rPr>
      </w:pPr>
      <w:r>
        <w:rPr>
          <w:color w:val="000000"/>
        </w:rPr>
        <w:t>In partial fulfillment of the requirements for the degree of </w:t>
      </w:r>
    </w:p>
    <w:p w14:paraId="734B0B14" w14:textId="77777777" w:rsidR="00DF195C" w:rsidRDefault="00DF195C" w:rsidP="00DF195C">
      <w:pPr>
        <w:pStyle w:val="NormalWeb"/>
        <w:spacing w:before="0" w:beforeAutospacing="0" w:after="200" w:afterAutospacing="0"/>
        <w:jc w:val="center"/>
        <w:rPr>
          <w:color w:val="000000"/>
        </w:rPr>
      </w:pPr>
      <w:r>
        <w:rPr>
          <w:color w:val="000000"/>
        </w:rPr>
        <w:t>Bachelor of Computer Science</w:t>
      </w:r>
    </w:p>
    <w:p w14:paraId="20F5060A" w14:textId="77777777" w:rsidR="00DF195C" w:rsidRDefault="00DF195C" w:rsidP="00DF195C">
      <w:pPr>
        <w:spacing w:after="240"/>
        <w:rPr>
          <w:color w:val="000000"/>
        </w:rPr>
      </w:pPr>
    </w:p>
    <w:p w14:paraId="72F56633" w14:textId="77777777" w:rsidR="00DF195C" w:rsidRDefault="00DF195C" w:rsidP="00DF195C">
      <w:pPr>
        <w:pStyle w:val="NormalWeb"/>
        <w:spacing w:before="0" w:beforeAutospacing="0" w:after="200" w:afterAutospacing="0"/>
        <w:jc w:val="right"/>
        <w:rPr>
          <w:color w:val="000000"/>
        </w:rPr>
      </w:pPr>
      <w:r>
        <w:rPr>
          <w:color w:val="000000"/>
        </w:rPr>
        <w:t>Ho Chi Minh City, Viet Nam</w:t>
      </w:r>
    </w:p>
    <w:p w14:paraId="4B5EB80D" w14:textId="2705065D" w:rsidR="00DF195C" w:rsidRDefault="00DF195C" w:rsidP="00DF195C">
      <w:pPr>
        <w:pStyle w:val="NormalWeb"/>
        <w:spacing w:before="0" w:beforeAutospacing="0" w:after="200" w:afterAutospacing="0"/>
        <w:jc w:val="right"/>
        <w:rPr>
          <w:color w:val="000000"/>
        </w:rPr>
      </w:pPr>
      <w:r>
        <w:rPr>
          <w:color w:val="000000"/>
        </w:rPr>
        <w:t>20</w:t>
      </w:r>
      <w:r>
        <w:rPr>
          <w:color w:val="000000"/>
        </w:rPr>
        <w:t>20</w:t>
      </w:r>
      <w:r>
        <w:rPr>
          <w:color w:val="000000"/>
        </w:rPr>
        <w:t>-202</w:t>
      </w:r>
      <w:r>
        <w:rPr>
          <w:color w:val="000000"/>
        </w:rPr>
        <w:t>1</w:t>
      </w:r>
    </w:p>
    <w:p w14:paraId="0BC79894" w14:textId="77777777" w:rsidR="00DF195C" w:rsidRDefault="00DF195C" w:rsidP="00DF195C">
      <w:pPr>
        <w:spacing w:after="240"/>
      </w:pPr>
    </w:p>
    <w:p w14:paraId="47C1EFD0" w14:textId="77777777" w:rsidR="00781DF5" w:rsidRPr="006F491D" w:rsidRDefault="00781DF5" w:rsidP="00C919BB">
      <w:pPr>
        <w:pStyle w:val="Heading1"/>
        <w:spacing w:line="276" w:lineRule="auto"/>
        <w:jc w:val="center"/>
        <w:rPr>
          <w:rFonts w:ascii="Times New Roman" w:hAnsi="Times New Roman" w:cs="Times New Roman"/>
          <w:sz w:val="24"/>
          <w:szCs w:val="24"/>
        </w:rPr>
      </w:pPr>
      <w:r w:rsidRPr="006F491D">
        <w:rPr>
          <w:rFonts w:ascii="Times New Roman" w:hAnsi="Times New Roman" w:cs="Times New Roman"/>
          <w:sz w:val="24"/>
          <w:szCs w:val="24"/>
        </w:rPr>
        <w:br w:type="page"/>
      </w:r>
    </w:p>
    <w:p w14:paraId="0BB50C75" w14:textId="77777777" w:rsidR="00DF195C" w:rsidRPr="00DF195C" w:rsidRDefault="00DF195C" w:rsidP="00DF195C">
      <w:pPr>
        <w:spacing w:line="480" w:lineRule="auto"/>
        <w:jc w:val="center"/>
        <w:rPr>
          <w:b/>
          <w:bCs/>
          <w:sz w:val="40"/>
          <w:szCs w:val="40"/>
        </w:rPr>
      </w:pPr>
      <w:r w:rsidRPr="00DF195C">
        <w:rPr>
          <w:b/>
          <w:bCs/>
          <w:sz w:val="40"/>
          <w:szCs w:val="40"/>
        </w:rPr>
        <w:lastRenderedPageBreak/>
        <w:t>TOPIC MODELING-BASED RECOMMENDER SYSTEMS FOR E-COMMERCE OF COSMETIC PRODUCTS</w:t>
      </w:r>
    </w:p>
    <w:p w14:paraId="5B96C8E3" w14:textId="77777777" w:rsidR="00DF195C" w:rsidRPr="00DF195C" w:rsidRDefault="00DF195C" w:rsidP="00DF195C">
      <w:pPr>
        <w:spacing w:after="240"/>
        <w:rPr>
          <w:color w:val="000000"/>
        </w:rPr>
      </w:pPr>
      <w:r w:rsidRPr="00DF195C">
        <w:rPr>
          <w:color w:val="000000"/>
        </w:rPr>
        <w:br/>
      </w:r>
    </w:p>
    <w:p w14:paraId="42A59956" w14:textId="77777777" w:rsidR="00DF195C" w:rsidRPr="00DF195C" w:rsidRDefault="00DF195C" w:rsidP="00DF195C">
      <w:pPr>
        <w:spacing w:after="200"/>
        <w:ind w:left="6096"/>
        <w:rPr>
          <w:color w:val="000000"/>
        </w:rPr>
      </w:pPr>
      <w:r w:rsidRPr="00DF195C">
        <w:rPr>
          <w:color w:val="000000"/>
        </w:rPr>
        <w:t>APPROVED BY:</w:t>
      </w:r>
    </w:p>
    <w:p w14:paraId="65F84F28" w14:textId="3BABA578" w:rsidR="00DF195C" w:rsidRPr="00DF195C" w:rsidRDefault="00DF195C" w:rsidP="00DF195C">
      <w:pPr>
        <w:spacing w:after="200"/>
        <w:ind w:left="6096"/>
        <w:rPr>
          <w:color w:val="000000"/>
        </w:rPr>
      </w:pPr>
      <w:r w:rsidRPr="00DF195C">
        <w:rPr>
          <w:color w:val="000000"/>
        </w:rPr>
        <w:t>_______________________,</w:t>
      </w:r>
    </w:p>
    <w:p w14:paraId="0201A659" w14:textId="42F7B294" w:rsidR="00DF195C" w:rsidRPr="00DF195C" w:rsidRDefault="00DF195C" w:rsidP="00DF195C">
      <w:pPr>
        <w:spacing w:after="200"/>
        <w:ind w:left="6096"/>
        <w:rPr>
          <w:color w:val="000000"/>
        </w:rPr>
      </w:pPr>
      <w:r w:rsidRPr="00DF195C">
        <w:rPr>
          <w:color w:val="000000"/>
        </w:rPr>
        <w:t>Nguyễn Thị Thanh Sang, Ph.D, Supervisor</w:t>
      </w:r>
    </w:p>
    <w:p w14:paraId="14575EA1" w14:textId="77777777" w:rsidR="00DF195C" w:rsidRPr="00DF195C" w:rsidRDefault="00DF195C" w:rsidP="00DF195C">
      <w:pPr>
        <w:spacing w:after="240"/>
      </w:pPr>
    </w:p>
    <w:p w14:paraId="0BB053CF" w14:textId="72E553F6" w:rsidR="009C01E5" w:rsidRPr="006F491D" w:rsidRDefault="00781DF5" w:rsidP="00602706">
      <w:pPr>
        <w:pStyle w:val="Heading1"/>
        <w:spacing w:line="360" w:lineRule="auto"/>
        <w:jc w:val="center"/>
        <w:rPr>
          <w:rFonts w:ascii="Times New Roman" w:hAnsi="Times New Roman" w:cs="Times New Roman"/>
          <w:sz w:val="36"/>
          <w:szCs w:val="36"/>
        </w:rPr>
      </w:pPr>
      <w:r w:rsidRPr="006F491D">
        <w:rPr>
          <w:rFonts w:ascii="Times New Roman" w:hAnsi="Times New Roman" w:cs="Times New Roman"/>
          <w:sz w:val="24"/>
          <w:szCs w:val="24"/>
        </w:rPr>
        <w:br w:type="page"/>
      </w:r>
      <w:bookmarkStart w:id="0" w:name="_Toc75177263"/>
      <w:bookmarkStart w:id="1" w:name="_Toc78037090"/>
      <w:r w:rsidR="00C96741" w:rsidRPr="006F491D">
        <w:rPr>
          <w:rFonts w:ascii="Times New Roman" w:hAnsi="Times New Roman" w:cs="Times New Roman"/>
          <w:b/>
          <w:bCs/>
          <w:sz w:val="36"/>
          <w:szCs w:val="36"/>
        </w:rPr>
        <w:lastRenderedPageBreak/>
        <w:t>TABLE OF CONTENTS</w:t>
      </w:r>
      <w:bookmarkEnd w:id="0"/>
      <w:bookmarkEnd w:id="1"/>
    </w:p>
    <w:p w14:paraId="38835B25" w14:textId="73D1675B" w:rsidR="00602706" w:rsidRPr="006F491D" w:rsidRDefault="00A45728" w:rsidP="00602706">
      <w:pPr>
        <w:pStyle w:val="TOC1"/>
        <w:spacing w:line="360" w:lineRule="auto"/>
        <w:rPr>
          <w:rFonts w:asciiTheme="minorHAnsi" w:eastAsiaTheme="minorEastAsia" w:hAnsiTheme="minorHAnsi" w:cstheme="minorBidi"/>
          <w:b w:val="0"/>
          <w:bCs w:val="0"/>
          <w:caps w:val="0"/>
          <w:noProof/>
          <w:lang w:val="en-VN"/>
        </w:rPr>
      </w:pPr>
      <w:r w:rsidRPr="006F491D">
        <w:rPr>
          <w:b w:val="0"/>
          <w:bCs w:val="0"/>
        </w:rPr>
        <w:fldChar w:fldCharType="begin"/>
      </w:r>
      <w:r w:rsidRPr="006F491D">
        <w:rPr>
          <w:b w:val="0"/>
          <w:bCs w:val="0"/>
        </w:rPr>
        <w:instrText xml:space="preserve"> TOC \o "1-3" \h \z \u </w:instrText>
      </w:r>
      <w:r w:rsidRPr="006F491D">
        <w:rPr>
          <w:b w:val="0"/>
          <w:bCs w:val="0"/>
        </w:rPr>
        <w:fldChar w:fldCharType="separate"/>
      </w:r>
      <w:hyperlink w:anchor="_Toc78037090" w:history="1">
        <w:r w:rsidR="00602706" w:rsidRPr="006F491D">
          <w:rPr>
            <w:rStyle w:val="Hyperlink"/>
            <w:rFonts w:cs="Times New Roman"/>
            <w:b w:val="0"/>
            <w:bCs w:val="0"/>
            <w:noProof/>
            <w:color w:val="auto"/>
            <w:u w:val="none"/>
          </w:rPr>
          <w:t>TABLE OF CONTENTS</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_Toc78037090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2</w:t>
        </w:r>
        <w:r w:rsidR="00602706" w:rsidRPr="006F491D">
          <w:rPr>
            <w:b w:val="0"/>
            <w:bCs w:val="0"/>
            <w:noProof/>
            <w:webHidden/>
          </w:rPr>
          <w:fldChar w:fldCharType="end"/>
        </w:r>
      </w:hyperlink>
    </w:p>
    <w:p w14:paraId="224C624D" w14:textId="3C69BD79"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091" w:history="1">
        <w:r w:rsidR="00602706" w:rsidRPr="006F491D">
          <w:rPr>
            <w:rStyle w:val="Hyperlink"/>
            <w:rFonts w:cs="Times New Roman"/>
            <w:b w:val="0"/>
            <w:bCs w:val="0"/>
            <w:noProof/>
            <w:color w:val="auto"/>
            <w:u w:val="none"/>
          </w:rPr>
          <w:t>ACKNOWLEDGEMENT</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_Toc78037091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3</w:t>
        </w:r>
        <w:r w:rsidR="00602706" w:rsidRPr="006F491D">
          <w:rPr>
            <w:b w:val="0"/>
            <w:bCs w:val="0"/>
            <w:noProof/>
            <w:webHidden/>
          </w:rPr>
          <w:fldChar w:fldCharType="end"/>
        </w:r>
      </w:hyperlink>
    </w:p>
    <w:p w14:paraId="6763DEDD" w14:textId="6E54C4DC"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092" w:history="1">
        <w:r w:rsidR="00602706" w:rsidRPr="006F491D">
          <w:rPr>
            <w:rStyle w:val="Hyperlink"/>
            <w:rFonts w:cs="Times New Roman"/>
            <w:b w:val="0"/>
            <w:bCs w:val="0"/>
            <w:noProof/>
            <w:color w:val="auto"/>
            <w:u w:val="none"/>
          </w:rPr>
          <w:t>LIST OF TABLES</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_Toc78037092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4</w:t>
        </w:r>
        <w:r w:rsidR="00602706" w:rsidRPr="006F491D">
          <w:rPr>
            <w:b w:val="0"/>
            <w:bCs w:val="0"/>
            <w:noProof/>
            <w:webHidden/>
          </w:rPr>
          <w:fldChar w:fldCharType="end"/>
        </w:r>
      </w:hyperlink>
    </w:p>
    <w:p w14:paraId="7D69BBA4" w14:textId="472A3248"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093" w:history="1">
        <w:r w:rsidR="00602706" w:rsidRPr="006F491D">
          <w:rPr>
            <w:rStyle w:val="Hyperlink"/>
            <w:rFonts w:cs="Times New Roman"/>
            <w:b w:val="0"/>
            <w:bCs w:val="0"/>
            <w:noProof/>
            <w:color w:val="auto"/>
            <w:u w:val="none"/>
          </w:rPr>
          <w:t>ABBREVIATION</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_Toc78037093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6</w:t>
        </w:r>
        <w:r w:rsidR="00602706" w:rsidRPr="006F491D">
          <w:rPr>
            <w:b w:val="0"/>
            <w:bCs w:val="0"/>
            <w:noProof/>
            <w:webHidden/>
          </w:rPr>
          <w:fldChar w:fldCharType="end"/>
        </w:r>
      </w:hyperlink>
    </w:p>
    <w:p w14:paraId="5C509057" w14:textId="249C7359"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094" w:history="1">
        <w:r w:rsidR="00602706" w:rsidRPr="006F491D">
          <w:rPr>
            <w:rStyle w:val="Hyperlink"/>
            <w:rFonts w:cs="Times New Roman"/>
            <w:b w:val="0"/>
            <w:bCs w:val="0"/>
            <w:noProof/>
            <w:color w:val="auto"/>
            <w:u w:val="none"/>
          </w:rPr>
          <w:t>ABSTRACT</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_Toc78037094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7</w:t>
        </w:r>
        <w:r w:rsidR="00602706" w:rsidRPr="006F491D">
          <w:rPr>
            <w:b w:val="0"/>
            <w:bCs w:val="0"/>
            <w:noProof/>
            <w:webHidden/>
          </w:rPr>
          <w:fldChar w:fldCharType="end"/>
        </w:r>
      </w:hyperlink>
    </w:p>
    <w:p w14:paraId="19BE4CEC" w14:textId="0DCECBE6"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095" w:history="1">
        <w:r w:rsidR="00602706" w:rsidRPr="006F491D">
          <w:rPr>
            <w:rStyle w:val="Hyperlink"/>
            <w:rFonts w:cs="Times New Roman"/>
            <w:b w:val="0"/>
            <w:bCs w:val="0"/>
            <w:noProof/>
            <w:color w:val="auto"/>
            <w:u w:val="none"/>
          </w:rPr>
          <w:t>CHAPTER 1: INTRODUCTION</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_Toc78037095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8</w:t>
        </w:r>
        <w:r w:rsidR="00602706" w:rsidRPr="006F491D">
          <w:rPr>
            <w:b w:val="0"/>
            <w:bCs w:val="0"/>
            <w:noProof/>
            <w:webHidden/>
          </w:rPr>
          <w:fldChar w:fldCharType="end"/>
        </w:r>
      </w:hyperlink>
    </w:p>
    <w:p w14:paraId="3499C21E" w14:textId="6FFEED86"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096" w:history="1">
        <w:r w:rsidR="00602706" w:rsidRPr="006F491D">
          <w:rPr>
            <w:rStyle w:val="Hyperlink"/>
            <w:rFonts w:cs="Times New Roman"/>
            <w:noProof/>
            <w:color w:val="auto"/>
            <w:u w:val="none"/>
          </w:rPr>
          <w:t>1.1.</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Background</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_Toc78037096 \h </w:instrText>
        </w:r>
        <w:r w:rsidR="00602706" w:rsidRPr="006F491D">
          <w:rPr>
            <w:noProof/>
            <w:webHidden/>
          </w:rPr>
        </w:r>
        <w:r w:rsidR="00602706" w:rsidRPr="006F491D">
          <w:rPr>
            <w:noProof/>
            <w:webHidden/>
          </w:rPr>
          <w:fldChar w:fldCharType="separate"/>
        </w:r>
        <w:r w:rsidR="00602706" w:rsidRPr="006F491D">
          <w:rPr>
            <w:noProof/>
            <w:webHidden/>
          </w:rPr>
          <w:t>8</w:t>
        </w:r>
        <w:r w:rsidR="00602706" w:rsidRPr="006F491D">
          <w:rPr>
            <w:noProof/>
            <w:webHidden/>
          </w:rPr>
          <w:fldChar w:fldCharType="end"/>
        </w:r>
      </w:hyperlink>
    </w:p>
    <w:p w14:paraId="09B8BE36" w14:textId="3F84804A"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097" w:history="1">
        <w:r w:rsidR="00602706" w:rsidRPr="006F491D">
          <w:rPr>
            <w:rStyle w:val="Hyperlink"/>
            <w:rFonts w:cs="Times New Roman"/>
            <w:noProof/>
            <w:color w:val="auto"/>
            <w:u w:val="none"/>
          </w:rPr>
          <w:t>1.2.</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Problem statement</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_Toc78037097 \h </w:instrText>
        </w:r>
        <w:r w:rsidR="00602706" w:rsidRPr="006F491D">
          <w:rPr>
            <w:noProof/>
            <w:webHidden/>
          </w:rPr>
        </w:r>
        <w:r w:rsidR="00602706" w:rsidRPr="006F491D">
          <w:rPr>
            <w:noProof/>
            <w:webHidden/>
          </w:rPr>
          <w:fldChar w:fldCharType="separate"/>
        </w:r>
        <w:r w:rsidR="00602706" w:rsidRPr="006F491D">
          <w:rPr>
            <w:noProof/>
            <w:webHidden/>
          </w:rPr>
          <w:t>10</w:t>
        </w:r>
        <w:r w:rsidR="00602706" w:rsidRPr="006F491D">
          <w:rPr>
            <w:noProof/>
            <w:webHidden/>
          </w:rPr>
          <w:fldChar w:fldCharType="end"/>
        </w:r>
      </w:hyperlink>
    </w:p>
    <w:p w14:paraId="0F65D1C5" w14:textId="18E13F5E"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098" w:history="1">
        <w:r w:rsidR="00602706" w:rsidRPr="006F491D">
          <w:rPr>
            <w:rStyle w:val="Hyperlink"/>
            <w:rFonts w:cs="Times New Roman"/>
            <w:noProof/>
            <w:color w:val="auto"/>
            <w:u w:val="none"/>
          </w:rPr>
          <w:t>1.3.</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Scope and Objectives</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_Toc78037098 \h </w:instrText>
        </w:r>
        <w:r w:rsidR="00602706" w:rsidRPr="006F491D">
          <w:rPr>
            <w:noProof/>
            <w:webHidden/>
          </w:rPr>
        </w:r>
        <w:r w:rsidR="00602706" w:rsidRPr="006F491D">
          <w:rPr>
            <w:noProof/>
            <w:webHidden/>
          </w:rPr>
          <w:fldChar w:fldCharType="separate"/>
        </w:r>
        <w:r w:rsidR="00602706" w:rsidRPr="006F491D">
          <w:rPr>
            <w:noProof/>
            <w:webHidden/>
          </w:rPr>
          <w:t>11</w:t>
        </w:r>
        <w:r w:rsidR="00602706" w:rsidRPr="006F491D">
          <w:rPr>
            <w:noProof/>
            <w:webHidden/>
          </w:rPr>
          <w:fldChar w:fldCharType="end"/>
        </w:r>
      </w:hyperlink>
    </w:p>
    <w:p w14:paraId="502D363A" w14:textId="13FAC770"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099" w:history="1">
        <w:r w:rsidR="00602706" w:rsidRPr="006F491D">
          <w:rPr>
            <w:rStyle w:val="Hyperlink"/>
            <w:rFonts w:cs="Times New Roman"/>
            <w:noProof/>
            <w:color w:val="auto"/>
            <w:u w:val="none"/>
          </w:rPr>
          <w:t>1.4.</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Assumptions and Solution</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_Toc78037099 \h </w:instrText>
        </w:r>
        <w:r w:rsidR="00602706" w:rsidRPr="006F491D">
          <w:rPr>
            <w:noProof/>
            <w:webHidden/>
          </w:rPr>
        </w:r>
        <w:r w:rsidR="00602706" w:rsidRPr="006F491D">
          <w:rPr>
            <w:noProof/>
            <w:webHidden/>
          </w:rPr>
          <w:fldChar w:fldCharType="separate"/>
        </w:r>
        <w:r w:rsidR="00602706" w:rsidRPr="006F491D">
          <w:rPr>
            <w:noProof/>
            <w:webHidden/>
          </w:rPr>
          <w:t>12</w:t>
        </w:r>
        <w:r w:rsidR="00602706" w:rsidRPr="006F491D">
          <w:rPr>
            <w:noProof/>
            <w:webHidden/>
          </w:rPr>
          <w:fldChar w:fldCharType="end"/>
        </w:r>
      </w:hyperlink>
    </w:p>
    <w:p w14:paraId="718629BB" w14:textId="0DA9BE09"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00" w:history="1">
        <w:r w:rsidR="00602706" w:rsidRPr="006F491D">
          <w:rPr>
            <w:rStyle w:val="Hyperlink"/>
            <w:rFonts w:cs="Times New Roman"/>
            <w:noProof/>
            <w:color w:val="auto"/>
            <w:u w:val="none"/>
          </w:rPr>
          <w:t>1.5.</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Structure of Thesis</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_Toc78037100 \h </w:instrText>
        </w:r>
        <w:r w:rsidR="00602706" w:rsidRPr="006F491D">
          <w:rPr>
            <w:noProof/>
            <w:webHidden/>
          </w:rPr>
        </w:r>
        <w:r w:rsidR="00602706" w:rsidRPr="006F491D">
          <w:rPr>
            <w:noProof/>
            <w:webHidden/>
          </w:rPr>
          <w:fldChar w:fldCharType="separate"/>
        </w:r>
        <w:r w:rsidR="00602706" w:rsidRPr="006F491D">
          <w:rPr>
            <w:noProof/>
            <w:webHidden/>
          </w:rPr>
          <w:t>12</w:t>
        </w:r>
        <w:r w:rsidR="00602706" w:rsidRPr="006F491D">
          <w:rPr>
            <w:noProof/>
            <w:webHidden/>
          </w:rPr>
          <w:fldChar w:fldCharType="end"/>
        </w:r>
      </w:hyperlink>
    </w:p>
    <w:p w14:paraId="42FBE2E5" w14:textId="468C3851"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101" w:history="1">
        <w:r w:rsidR="00602706" w:rsidRPr="006F491D">
          <w:rPr>
            <w:rStyle w:val="Hyperlink"/>
            <w:rFonts w:cs="Times New Roman"/>
            <w:b w:val="0"/>
            <w:bCs w:val="0"/>
            <w:noProof/>
            <w:color w:val="auto"/>
            <w:u w:val="none"/>
          </w:rPr>
          <w:t>CHAPTER 2: LITURATURE REVIEW</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_Toc78037101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13</w:t>
        </w:r>
        <w:r w:rsidR="00602706" w:rsidRPr="006F491D">
          <w:rPr>
            <w:b w:val="0"/>
            <w:bCs w:val="0"/>
            <w:noProof/>
            <w:webHidden/>
          </w:rPr>
          <w:fldChar w:fldCharType="end"/>
        </w:r>
      </w:hyperlink>
    </w:p>
    <w:p w14:paraId="543C3DB0" w14:textId="61209BDF"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02" w:history="1">
        <w:r w:rsidR="00602706" w:rsidRPr="006F491D">
          <w:rPr>
            <w:rStyle w:val="Hyperlink"/>
            <w:rFonts w:cs="Times New Roman"/>
            <w:noProof/>
            <w:color w:val="auto"/>
            <w:u w:val="none"/>
          </w:rPr>
          <w:t>2.1.</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Recommendation System</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_Toc78037102 \h </w:instrText>
        </w:r>
        <w:r w:rsidR="00602706" w:rsidRPr="006F491D">
          <w:rPr>
            <w:noProof/>
            <w:webHidden/>
          </w:rPr>
        </w:r>
        <w:r w:rsidR="00602706" w:rsidRPr="006F491D">
          <w:rPr>
            <w:noProof/>
            <w:webHidden/>
          </w:rPr>
          <w:fldChar w:fldCharType="separate"/>
        </w:r>
        <w:r w:rsidR="00602706" w:rsidRPr="006F491D">
          <w:rPr>
            <w:noProof/>
            <w:webHidden/>
          </w:rPr>
          <w:t>13</w:t>
        </w:r>
        <w:r w:rsidR="00602706" w:rsidRPr="006F491D">
          <w:rPr>
            <w:noProof/>
            <w:webHidden/>
          </w:rPr>
          <w:fldChar w:fldCharType="end"/>
        </w:r>
      </w:hyperlink>
    </w:p>
    <w:p w14:paraId="26176241" w14:textId="27C820DB"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03" w:history="1">
        <w:r w:rsidR="00602706" w:rsidRPr="006F491D">
          <w:rPr>
            <w:rStyle w:val="Hyperlink"/>
            <w:rFonts w:cs="Times New Roman"/>
            <w:noProof/>
            <w:color w:val="auto"/>
            <w:u w:val="none"/>
          </w:rPr>
          <w:t>2.2.</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Related research on Topic Modelling Models</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_Toc78037103 \h </w:instrText>
        </w:r>
        <w:r w:rsidR="00602706" w:rsidRPr="006F491D">
          <w:rPr>
            <w:noProof/>
            <w:webHidden/>
          </w:rPr>
        </w:r>
        <w:r w:rsidR="00602706" w:rsidRPr="006F491D">
          <w:rPr>
            <w:noProof/>
            <w:webHidden/>
          </w:rPr>
          <w:fldChar w:fldCharType="separate"/>
        </w:r>
        <w:r w:rsidR="00602706" w:rsidRPr="006F491D">
          <w:rPr>
            <w:noProof/>
            <w:webHidden/>
          </w:rPr>
          <w:t>16</w:t>
        </w:r>
        <w:r w:rsidR="00602706" w:rsidRPr="006F491D">
          <w:rPr>
            <w:noProof/>
            <w:webHidden/>
          </w:rPr>
          <w:fldChar w:fldCharType="end"/>
        </w:r>
      </w:hyperlink>
    </w:p>
    <w:p w14:paraId="6A211EDE" w14:textId="63680B9D"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04" w:history="1">
        <w:r w:rsidR="00602706" w:rsidRPr="006F491D">
          <w:rPr>
            <w:rStyle w:val="Hyperlink"/>
            <w:rFonts w:cs="Times New Roman"/>
            <w:noProof/>
            <w:color w:val="auto"/>
            <w:u w:val="none"/>
          </w:rPr>
          <w:t>2.3.</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Related Research on Sequential- based Models, Attention- based Models</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_Toc78037104 \h </w:instrText>
        </w:r>
        <w:r w:rsidR="00602706" w:rsidRPr="006F491D">
          <w:rPr>
            <w:noProof/>
            <w:webHidden/>
          </w:rPr>
        </w:r>
        <w:r w:rsidR="00602706" w:rsidRPr="006F491D">
          <w:rPr>
            <w:noProof/>
            <w:webHidden/>
          </w:rPr>
          <w:fldChar w:fldCharType="separate"/>
        </w:r>
        <w:r w:rsidR="00602706" w:rsidRPr="006F491D">
          <w:rPr>
            <w:noProof/>
            <w:webHidden/>
          </w:rPr>
          <w:t>22</w:t>
        </w:r>
        <w:r w:rsidR="00602706" w:rsidRPr="006F491D">
          <w:rPr>
            <w:noProof/>
            <w:webHidden/>
          </w:rPr>
          <w:fldChar w:fldCharType="end"/>
        </w:r>
      </w:hyperlink>
    </w:p>
    <w:p w14:paraId="13AA20E3" w14:textId="7E00D5DA"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105" w:history="1">
        <w:r w:rsidR="00602706" w:rsidRPr="006F491D">
          <w:rPr>
            <w:rStyle w:val="Hyperlink"/>
            <w:rFonts w:cs="Times New Roman"/>
            <w:b w:val="0"/>
            <w:bCs w:val="0"/>
            <w:noProof/>
            <w:color w:val="auto"/>
            <w:u w:val="none"/>
          </w:rPr>
          <w:t>CHAPTER 3: METHODOLOGY AND IMPLEMENTATION</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_Toc78037105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30</w:t>
        </w:r>
        <w:r w:rsidR="00602706" w:rsidRPr="006F491D">
          <w:rPr>
            <w:b w:val="0"/>
            <w:bCs w:val="0"/>
            <w:noProof/>
            <w:webHidden/>
          </w:rPr>
          <w:fldChar w:fldCharType="end"/>
        </w:r>
      </w:hyperlink>
    </w:p>
    <w:p w14:paraId="00BC7012" w14:textId="772359C0"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06" w:history="1">
        <w:r w:rsidR="00602706" w:rsidRPr="006F491D">
          <w:rPr>
            <w:rStyle w:val="Hyperlink"/>
            <w:rFonts w:cs="Times New Roman"/>
            <w:noProof/>
            <w:color w:val="auto"/>
            <w:u w:val="none"/>
          </w:rPr>
          <w:t>3.1.</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Methodology</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_Toc78037106 \h </w:instrText>
        </w:r>
        <w:r w:rsidR="00602706" w:rsidRPr="006F491D">
          <w:rPr>
            <w:noProof/>
            <w:webHidden/>
          </w:rPr>
        </w:r>
        <w:r w:rsidR="00602706" w:rsidRPr="006F491D">
          <w:rPr>
            <w:noProof/>
            <w:webHidden/>
          </w:rPr>
          <w:fldChar w:fldCharType="separate"/>
        </w:r>
        <w:r w:rsidR="00602706" w:rsidRPr="006F491D">
          <w:rPr>
            <w:noProof/>
            <w:webHidden/>
          </w:rPr>
          <w:t>30</w:t>
        </w:r>
        <w:r w:rsidR="00602706" w:rsidRPr="006F491D">
          <w:rPr>
            <w:noProof/>
            <w:webHidden/>
          </w:rPr>
          <w:fldChar w:fldCharType="end"/>
        </w:r>
      </w:hyperlink>
    </w:p>
    <w:p w14:paraId="58242094" w14:textId="25687134" w:rsidR="00602706" w:rsidRPr="006F491D" w:rsidRDefault="002C56AC" w:rsidP="00602706">
      <w:pPr>
        <w:pStyle w:val="TOC3"/>
        <w:rPr>
          <w:rFonts w:asciiTheme="minorHAnsi" w:eastAsiaTheme="minorEastAsia" w:hAnsiTheme="minorHAnsi" w:cstheme="minorBidi"/>
          <w:b w:val="0"/>
          <w:bCs w:val="0"/>
          <w:i w:val="0"/>
          <w:iCs w:val="0"/>
          <w:sz w:val="20"/>
          <w:szCs w:val="20"/>
          <w:lang w:val="en-VN"/>
        </w:rPr>
      </w:pPr>
      <w:hyperlink w:anchor="_Toc78037107" w:history="1">
        <w:r w:rsidR="00602706" w:rsidRPr="006F491D">
          <w:rPr>
            <w:rStyle w:val="Hyperlink"/>
            <w:b w:val="0"/>
            <w:bCs w:val="0"/>
            <w:i w:val="0"/>
            <w:iCs w:val="0"/>
            <w:color w:val="auto"/>
            <w:sz w:val="20"/>
            <w:szCs w:val="20"/>
            <w:u w:val="none"/>
          </w:rPr>
          <w:t>3.1.1.</w:t>
        </w:r>
        <w:r w:rsidR="00602706" w:rsidRPr="006F491D">
          <w:rPr>
            <w:rFonts w:asciiTheme="minorHAnsi" w:eastAsiaTheme="minorEastAsia" w:hAnsiTheme="minorHAnsi" w:cstheme="minorBidi"/>
            <w:b w:val="0"/>
            <w:bCs w:val="0"/>
            <w:i w:val="0"/>
            <w:iCs w:val="0"/>
            <w:sz w:val="20"/>
            <w:szCs w:val="20"/>
            <w:lang w:val="en-VN"/>
          </w:rPr>
          <w:tab/>
        </w:r>
        <w:r w:rsidR="00602706" w:rsidRPr="006F491D">
          <w:rPr>
            <w:rStyle w:val="Hyperlink"/>
            <w:b w:val="0"/>
            <w:bCs w:val="0"/>
            <w:i w:val="0"/>
            <w:iCs w:val="0"/>
            <w:color w:val="auto"/>
            <w:sz w:val="20"/>
            <w:szCs w:val="20"/>
            <w:u w:val="none"/>
          </w:rPr>
          <w:t>OVERVIEW FRAMEWORK</w:t>
        </w:r>
        <w:r w:rsidR="00602706" w:rsidRPr="006F491D">
          <w:rPr>
            <w:b w:val="0"/>
            <w:bCs w:val="0"/>
            <w:i w:val="0"/>
            <w:iCs w:val="0"/>
            <w:webHidden/>
            <w:sz w:val="20"/>
            <w:szCs w:val="20"/>
          </w:rPr>
          <w:tab/>
        </w:r>
        <w:r w:rsidR="00602706" w:rsidRPr="006F491D">
          <w:rPr>
            <w:b w:val="0"/>
            <w:bCs w:val="0"/>
            <w:i w:val="0"/>
            <w:iCs w:val="0"/>
            <w:webHidden/>
            <w:sz w:val="20"/>
            <w:szCs w:val="20"/>
          </w:rPr>
          <w:fldChar w:fldCharType="begin"/>
        </w:r>
        <w:r w:rsidR="00602706" w:rsidRPr="006F491D">
          <w:rPr>
            <w:b w:val="0"/>
            <w:bCs w:val="0"/>
            <w:i w:val="0"/>
            <w:iCs w:val="0"/>
            <w:webHidden/>
            <w:sz w:val="20"/>
            <w:szCs w:val="20"/>
          </w:rPr>
          <w:instrText xml:space="preserve"> PAGEREF _Toc78037107 \h </w:instrText>
        </w:r>
        <w:r w:rsidR="00602706" w:rsidRPr="006F491D">
          <w:rPr>
            <w:b w:val="0"/>
            <w:bCs w:val="0"/>
            <w:i w:val="0"/>
            <w:iCs w:val="0"/>
            <w:webHidden/>
            <w:sz w:val="20"/>
            <w:szCs w:val="20"/>
          </w:rPr>
        </w:r>
        <w:r w:rsidR="00602706" w:rsidRPr="006F491D">
          <w:rPr>
            <w:b w:val="0"/>
            <w:bCs w:val="0"/>
            <w:i w:val="0"/>
            <w:iCs w:val="0"/>
            <w:webHidden/>
            <w:sz w:val="20"/>
            <w:szCs w:val="20"/>
          </w:rPr>
          <w:fldChar w:fldCharType="separate"/>
        </w:r>
        <w:r w:rsidR="00602706" w:rsidRPr="006F491D">
          <w:rPr>
            <w:b w:val="0"/>
            <w:bCs w:val="0"/>
            <w:i w:val="0"/>
            <w:iCs w:val="0"/>
            <w:webHidden/>
            <w:sz w:val="20"/>
            <w:szCs w:val="20"/>
          </w:rPr>
          <w:t>30</w:t>
        </w:r>
        <w:r w:rsidR="00602706" w:rsidRPr="006F491D">
          <w:rPr>
            <w:b w:val="0"/>
            <w:bCs w:val="0"/>
            <w:i w:val="0"/>
            <w:iCs w:val="0"/>
            <w:webHidden/>
            <w:sz w:val="20"/>
            <w:szCs w:val="20"/>
          </w:rPr>
          <w:fldChar w:fldCharType="end"/>
        </w:r>
      </w:hyperlink>
    </w:p>
    <w:p w14:paraId="7D02B6E3" w14:textId="18781640" w:rsidR="00602706" w:rsidRPr="006F491D" w:rsidRDefault="002C56AC" w:rsidP="00602706">
      <w:pPr>
        <w:pStyle w:val="TOC3"/>
        <w:rPr>
          <w:rFonts w:asciiTheme="minorHAnsi" w:eastAsiaTheme="minorEastAsia" w:hAnsiTheme="minorHAnsi" w:cstheme="minorBidi"/>
          <w:b w:val="0"/>
          <w:bCs w:val="0"/>
          <w:i w:val="0"/>
          <w:iCs w:val="0"/>
          <w:sz w:val="20"/>
          <w:szCs w:val="20"/>
          <w:lang w:val="en-VN"/>
        </w:rPr>
      </w:pPr>
      <w:hyperlink w:anchor="_Toc78037108" w:history="1">
        <w:r w:rsidR="00602706" w:rsidRPr="006F491D">
          <w:rPr>
            <w:rStyle w:val="Hyperlink"/>
            <w:b w:val="0"/>
            <w:bCs w:val="0"/>
            <w:i w:val="0"/>
            <w:iCs w:val="0"/>
            <w:color w:val="auto"/>
            <w:sz w:val="20"/>
            <w:szCs w:val="20"/>
            <w:u w:val="none"/>
          </w:rPr>
          <w:t>3.1.2.</w:t>
        </w:r>
        <w:r w:rsidR="00602706" w:rsidRPr="006F491D">
          <w:rPr>
            <w:rFonts w:asciiTheme="minorHAnsi" w:eastAsiaTheme="minorEastAsia" w:hAnsiTheme="minorHAnsi" w:cstheme="minorBidi"/>
            <w:b w:val="0"/>
            <w:bCs w:val="0"/>
            <w:i w:val="0"/>
            <w:iCs w:val="0"/>
            <w:sz w:val="20"/>
            <w:szCs w:val="20"/>
            <w:lang w:val="en-VN"/>
          </w:rPr>
          <w:tab/>
        </w:r>
        <w:r w:rsidR="00602706" w:rsidRPr="006F491D">
          <w:rPr>
            <w:rStyle w:val="Hyperlink"/>
            <w:b w:val="0"/>
            <w:bCs w:val="0"/>
            <w:i w:val="0"/>
            <w:iCs w:val="0"/>
            <w:color w:val="auto"/>
            <w:sz w:val="20"/>
            <w:szCs w:val="20"/>
            <w:u w:val="none"/>
          </w:rPr>
          <w:t>OFFLINE TRAINING OF LDA</w:t>
        </w:r>
        <w:r w:rsidR="00602706" w:rsidRPr="006F491D">
          <w:rPr>
            <w:b w:val="0"/>
            <w:bCs w:val="0"/>
            <w:i w:val="0"/>
            <w:iCs w:val="0"/>
            <w:webHidden/>
            <w:sz w:val="20"/>
            <w:szCs w:val="20"/>
          </w:rPr>
          <w:tab/>
        </w:r>
        <w:r w:rsidR="00602706" w:rsidRPr="006F491D">
          <w:rPr>
            <w:b w:val="0"/>
            <w:bCs w:val="0"/>
            <w:i w:val="0"/>
            <w:iCs w:val="0"/>
            <w:webHidden/>
            <w:sz w:val="20"/>
            <w:szCs w:val="20"/>
          </w:rPr>
          <w:fldChar w:fldCharType="begin"/>
        </w:r>
        <w:r w:rsidR="00602706" w:rsidRPr="006F491D">
          <w:rPr>
            <w:b w:val="0"/>
            <w:bCs w:val="0"/>
            <w:i w:val="0"/>
            <w:iCs w:val="0"/>
            <w:webHidden/>
            <w:sz w:val="20"/>
            <w:szCs w:val="20"/>
          </w:rPr>
          <w:instrText xml:space="preserve"> PAGEREF _Toc78037108 \h </w:instrText>
        </w:r>
        <w:r w:rsidR="00602706" w:rsidRPr="006F491D">
          <w:rPr>
            <w:b w:val="0"/>
            <w:bCs w:val="0"/>
            <w:i w:val="0"/>
            <w:iCs w:val="0"/>
            <w:webHidden/>
            <w:sz w:val="20"/>
            <w:szCs w:val="20"/>
          </w:rPr>
        </w:r>
        <w:r w:rsidR="00602706" w:rsidRPr="006F491D">
          <w:rPr>
            <w:b w:val="0"/>
            <w:bCs w:val="0"/>
            <w:i w:val="0"/>
            <w:iCs w:val="0"/>
            <w:webHidden/>
            <w:sz w:val="20"/>
            <w:szCs w:val="20"/>
          </w:rPr>
          <w:fldChar w:fldCharType="separate"/>
        </w:r>
        <w:r w:rsidR="00602706" w:rsidRPr="006F491D">
          <w:rPr>
            <w:b w:val="0"/>
            <w:bCs w:val="0"/>
            <w:i w:val="0"/>
            <w:iCs w:val="0"/>
            <w:webHidden/>
            <w:sz w:val="20"/>
            <w:szCs w:val="20"/>
          </w:rPr>
          <w:t>32</w:t>
        </w:r>
        <w:r w:rsidR="00602706" w:rsidRPr="006F491D">
          <w:rPr>
            <w:b w:val="0"/>
            <w:bCs w:val="0"/>
            <w:i w:val="0"/>
            <w:iCs w:val="0"/>
            <w:webHidden/>
            <w:sz w:val="20"/>
            <w:szCs w:val="20"/>
          </w:rPr>
          <w:fldChar w:fldCharType="end"/>
        </w:r>
      </w:hyperlink>
    </w:p>
    <w:p w14:paraId="6C2F280F" w14:textId="6BEB9FF0" w:rsidR="00602706" w:rsidRPr="006F491D" w:rsidRDefault="002C56AC" w:rsidP="00602706">
      <w:pPr>
        <w:pStyle w:val="TOC3"/>
        <w:rPr>
          <w:rFonts w:asciiTheme="minorHAnsi" w:eastAsiaTheme="minorEastAsia" w:hAnsiTheme="minorHAnsi" w:cstheme="minorBidi"/>
          <w:b w:val="0"/>
          <w:bCs w:val="0"/>
          <w:i w:val="0"/>
          <w:iCs w:val="0"/>
          <w:sz w:val="20"/>
          <w:szCs w:val="20"/>
          <w:lang w:val="en-VN"/>
        </w:rPr>
      </w:pPr>
      <w:hyperlink w:anchor="_Toc78037109" w:history="1">
        <w:r w:rsidR="00602706" w:rsidRPr="006F491D">
          <w:rPr>
            <w:rStyle w:val="Hyperlink"/>
            <w:b w:val="0"/>
            <w:bCs w:val="0"/>
            <w:i w:val="0"/>
            <w:iCs w:val="0"/>
            <w:color w:val="auto"/>
            <w:sz w:val="20"/>
            <w:szCs w:val="20"/>
            <w:u w:val="none"/>
          </w:rPr>
          <w:t>3.1.3.</w:t>
        </w:r>
        <w:r w:rsidR="00602706" w:rsidRPr="006F491D">
          <w:rPr>
            <w:rFonts w:asciiTheme="minorHAnsi" w:eastAsiaTheme="minorEastAsia" w:hAnsiTheme="minorHAnsi" w:cstheme="minorBidi"/>
            <w:b w:val="0"/>
            <w:bCs w:val="0"/>
            <w:i w:val="0"/>
            <w:iCs w:val="0"/>
            <w:sz w:val="20"/>
            <w:szCs w:val="20"/>
            <w:lang w:val="en-VN"/>
          </w:rPr>
          <w:tab/>
        </w:r>
        <w:r w:rsidR="00602706" w:rsidRPr="006F491D">
          <w:rPr>
            <w:rStyle w:val="Hyperlink"/>
            <w:b w:val="0"/>
            <w:bCs w:val="0"/>
            <w:i w:val="0"/>
            <w:iCs w:val="0"/>
            <w:color w:val="auto"/>
            <w:sz w:val="20"/>
            <w:szCs w:val="20"/>
            <w:u w:val="none"/>
          </w:rPr>
          <w:t>OFFLINE TRAINING OF TISASREC</w:t>
        </w:r>
        <w:r w:rsidR="00602706" w:rsidRPr="006F491D">
          <w:rPr>
            <w:b w:val="0"/>
            <w:bCs w:val="0"/>
            <w:i w:val="0"/>
            <w:iCs w:val="0"/>
            <w:webHidden/>
            <w:sz w:val="20"/>
            <w:szCs w:val="20"/>
          </w:rPr>
          <w:tab/>
        </w:r>
        <w:r w:rsidR="00602706" w:rsidRPr="006F491D">
          <w:rPr>
            <w:b w:val="0"/>
            <w:bCs w:val="0"/>
            <w:i w:val="0"/>
            <w:iCs w:val="0"/>
            <w:webHidden/>
            <w:sz w:val="20"/>
            <w:szCs w:val="20"/>
          </w:rPr>
          <w:fldChar w:fldCharType="begin"/>
        </w:r>
        <w:r w:rsidR="00602706" w:rsidRPr="006F491D">
          <w:rPr>
            <w:b w:val="0"/>
            <w:bCs w:val="0"/>
            <w:i w:val="0"/>
            <w:iCs w:val="0"/>
            <w:webHidden/>
            <w:sz w:val="20"/>
            <w:szCs w:val="20"/>
          </w:rPr>
          <w:instrText xml:space="preserve"> PAGEREF _Toc78037109 \h </w:instrText>
        </w:r>
        <w:r w:rsidR="00602706" w:rsidRPr="006F491D">
          <w:rPr>
            <w:b w:val="0"/>
            <w:bCs w:val="0"/>
            <w:i w:val="0"/>
            <w:iCs w:val="0"/>
            <w:webHidden/>
            <w:sz w:val="20"/>
            <w:szCs w:val="20"/>
          </w:rPr>
        </w:r>
        <w:r w:rsidR="00602706" w:rsidRPr="006F491D">
          <w:rPr>
            <w:b w:val="0"/>
            <w:bCs w:val="0"/>
            <w:i w:val="0"/>
            <w:iCs w:val="0"/>
            <w:webHidden/>
            <w:sz w:val="20"/>
            <w:szCs w:val="20"/>
          </w:rPr>
          <w:fldChar w:fldCharType="separate"/>
        </w:r>
        <w:r w:rsidR="00602706" w:rsidRPr="006F491D">
          <w:rPr>
            <w:b w:val="0"/>
            <w:bCs w:val="0"/>
            <w:i w:val="0"/>
            <w:iCs w:val="0"/>
            <w:webHidden/>
            <w:sz w:val="20"/>
            <w:szCs w:val="20"/>
          </w:rPr>
          <w:t>36</w:t>
        </w:r>
        <w:r w:rsidR="00602706" w:rsidRPr="006F491D">
          <w:rPr>
            <w:b w:val="0"/>
            <w:bCs w:val="0"/>
            <w:i w:val="0"/>
            <w:iCs w:val="0"/>
            <w:webHidden/>
            <w:sz w:val="20"/>
            <w:szCs w:val="20"/>
          </w:rPr>
          <w:fldChar w:fldCharType="end"/>
        </w:r>
      </w:hyperlink>
    </w:p>
    <w:p w14:paraId="6820C28E" w14:textId="0D666252" w:rsidR="00602706" w:rsidRPr="006F491D" w:rsidRDefault="002C56AC" w:rsidP="00602706">
      <w:pPr>
        <w:pStyle w:val="TOC3"/>
        <w:rPr>
          <w:rFonts w:asciiTheme="minorHAnsi" w:eastAsiaTheme="minorEastAsia" w:hAnsiTheme="minorHAnsi" w:cstheme="minorBidi"/>
          <w:b w:val="0"/>
          <w:bCs w:val="0"/>
          <w:i w:val="0"/>
          <w:iCs w:val="0"/>
          <w:sz w:val="20"/>
          <w:szCs w:val="20"/>
          <w:lang w:val="en-VN"/>
        </w:rPr>
      </w:pPr>
      <w:hyperlink w:anchor="_Toc78037110" w:history="1">
        <w:r w:rsidR="00602706" w:rsidRPr="006F491D">
          <w:rPr>
            <w:rStyle w:val="Hyperlink"/>
            <w:b w:val="0"/>
            <w:bCs w:val="0"/>
            <w:i w:val="0"/>
            <w:iCs w:val="0"/>
            <w:color w:val="auto"/>
            <w:sz w:val="20"/>
            <w:szCs w:val="20"/>
            <w:u w:val="none"/>
          </w:rPr>
          <w:t>3.1.4.</w:t>
        </w:r>
        <w:r w:rsidR="00602706" w:rsidRPr="006F491D">
          <w:rPr>
            <w:rFonts w:asciiTheme="minorHAnsi" w:eastAsiaTheme="minorEastAsia" w:hAnsiTheme="minorHAnsi" w:cstheme="minorBidi"/>
            <w:b w:val="0"/>
            <w:bCs w:val="0"/>
            <w:i w:val="0"/>
            <w:iCs w:val="0"/>
            <w:sz w:val="20"/>
            <w:szCs w:val="20"/>
            <w:lang w:val="en-VN"/>
          </w:rPr>
          <w:tab/>
        </w:r>
        <w:r w:rsidR="00602706" w:rsidRPr="006F491D">
          <w:rPr>
            <w:rStyle w:val="Hyperlink"/>
            <w:b w:val="0"/>
            <w:bCs w:val="0"/>
            <w:i w:val="0"/>
            <w:iCs w:val="0"/>
            <w:color w:val="auto"/>
            <w:sz w:val="20"/>
            <w:szCs w:val="20"/>
            <w:u w:val="none"/>
          </w:rPr>
          <w:t>ONLINE RECOMMENDATION ENGINE</w:t>
        </w:r>
        <w:r w:rsidR="00602706" w:rsidRPr="006F491D">
          <w:rPr>
            <w:b w:val="0"/>
            <w:bCs w:val="0"/>
            <w:i w:val="0"/>
            <w:iCs w:val="0"/>
            <w:webHidden/>
            <w:sz w:val="20"/>
            <w:szCs w:val="20"/>
          </w:rPr>
          <w:tab/>
        </w:r>
        <w:r w:rsidR="00602706" w:rsidRPr="006F491D">
          <w:rPr>
            <w:b w:val="0"/>
            <w:bCs w:val="0"/>
            <w:i w:val="0"/>
            <w:iCs w:val="0"/>
            <w:webHidden/>
            <w:sz w:val="20"/>
            <w:szCs w:val="20"/>
          </w:rPr>
          <w:fldChar w:fldCharType="begin"/>
        </w:r>
        <w:r w:rsidR="00602706" w:rsidRPr="006F491D">
          <w:rPr>
            <w:b w:val="0"/>
            <w:bCs w:val="0"/>
            <w:i w:val="0"/>
            <w:iCs w:val="0"/>
            <w:webHidden/>
            <w:sz w:val="20"/>
            <w:szCs w:val="20"/>
          </w:rPr>
          <w:instrText xml:space="preserve"> PAGEREF _Toc78037110 \h </w:instrText>
        </w:r>
        <w:r w:rsidR="00602706" w:rsidRPr="006F491D">
          <w:rPr>
            <w:b w:val="0"/>
            <w:bCs w:val="0"/>
            <w:i w:val="0"/>
            <w:iCs w:val="0"/>
            <w:webHidden/>
            <w:sz w:val="20"/>
            <w:szCs w:val="20"/>
          </w:rPr>
        </w:r>
        <w:r w:rsidR="00602706" w:rsidRPr="006F491D">
          <w:rPr>
            <w:b w:val="0"/>
            <w:bCs w:val="0"/>
            <w:i w:val="0"/>
            <w:iCs w:val="0"/>
            <w:webHidden/>
            <w:sz w:val="20"/>
            <w:szCs w:val="20"/>
          </w:rPr>
          <w:fldChar w:fldCharType="separate"/>
        </w:r>
        <w:r w:rsidR="00602706" w:rsidRPr="006F491D">
          <w:rPr>
            <w:b w:val="0"/>
            <w:bCs w:val="0"/>
            <w:i w:val="0"/>
            <w:iCs w:val="0"/>
            <w:webHidden/>
            <w:sz w:val="20"/>
            <w:szCs w:val="20"/>
          </w:rPr>
          <w:t>37</w:t>
        </w:r>
        <w:r w:rsidR="00602706" w:rsidRPr="006F491D">
          <w:rPr>
            <w:b w:val="0"/>
            <w:bCs w:val="0"/>
            <w:i w:val="0"/>
            <w:iCs w:val="0"/>
            <w:webHidden/>
            <w:sz w:val="20"/>
            <w:szCs w:val="20"/>
          </w:rPr>
          <w:fldChar w:fldCharType="end"/>
        </w:r>
      </w:hyperlink>
    </w:p>
    <w:p w14:paraId="4BD4AC35" w14:textId="68911C78"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11" w:history="1">
        <w:r w:rsidR="00602706" w:rsidRPr="006F491D">
          <w:rPr>
            <w:rStyle w:val="Hyperlink"/>
            <w:rFonts w:cs="Times New Roman"/>
            <w:iCs/>
            <w:noProof/>
            <w:color w:val="auto"/>
            <w:u w:val="none"/>
          </w:rPr>
          <w:t>3.2.</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Implementation</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_Toc78037111 \h </w:instrText>
        </w:r>
        <w:r w:rsidR="00602706" w:rsidRPr="006F491D">
          <w:rPr>
            <w:noProof/>
            <w:webHidden/>
          </w:rPr>
        </w:r>
        <w:r w:rsidR="00602706" w:rsidRPr="006F491D">
          <w:rPr>
            <w:noProof/>
            <w:webHidden/>
          </w:rPr>
          <w:fldChar w:fldCharType="separate"/>
        </w:r>
        <w:r w:rsidR="00602706" w:rsidRPr="006F491D">
          <w:rPr>
            <w:noProof/>
            <w:webHidden/>
          </w:rPr>
          <w:t>38</w:t>
        </w:r>
        <w:r w:rsidR="00602706" w:rsidRPr="006F491D">
          <w:rPr>
            <w:noProof/>
            <w:webHidden/>
          </w:rPr>
          <w:fldChar w:fldCharType="end"/>
        </w:r>
      </w:hyperlink>
    </w:p>
    <w:p w14:paraId="38DF594D" w14:textId="634BE7BA"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112" w:history="1">
        <w:r w:rsidR="00602706" w:rsidRPr="006F491D">
          <w:rPr>
            <w:rStyle w:val="Hyperlink"/>
            <w:rFonts w:cs="Times New Roman"/>
            <w:b w:val="0"/>
            <w:bCs w:val="0"/>
            <w:noProof/>
            <w:color w:val="auto"/>
            <w:u w:val="none"/>
          </w:rPr>
          <w:t>CHAPTER 4: EXPERIMENTAL RESULTS AND EVALUATION</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_Toc78037112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52</w:t>
        </w:r>
        <w:r w:rsidR="00602706" w:rsidRPr="006F491D">
          <w:rPr>
            <w:b w:val="0"/>
            <w:bCs w:val="0"/>
            <w:noProof/>
            <w:webHidden/>
          </w:rPr>
          <w:fldChar w:fldCharType="end"/>
        </w:r>
      </w:hyperlink>
    </w:p>
    <w:p w14:paraId="6B71B5F6" w14:textId="1F144F36"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13" w:history="1">
        <w:r w:rsidR="00602706" w:rsidRPr="006F491D">
          <w:rPr>
            <w:rStyle w:val="Hyperlink"/>
            <w:rFonts w:cs="Times New Roman"/>
            <w:noProof/>
            <w:color w:val="auto"/>
            <w:u w:val="none"/>
          </w:rPr>
          <w:t>4.1.</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Experimental Results</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_Toc78037113 \h </w:instrText>
        </w:r>
        <w:r w:rsidR="00602706" w:rsidRPr="006F491D">
          <w:rPr>
            <w:noProof/>
            <w:webHidden/>
          </w:rPr>
        </w:r>
        <w:r w:rsidR="00602706" w:rsidRPr="006F491D">
          <w:rPr>
            <w:noProof/>
            <w:webHidden/>
          </w:rPr>
          <w:fldChar w:fldCharType="separate"/>
        </w:r>
        <w:r w:rsidR="00602706" w:rsidRPr="006F491D">
          <w:rPr>
            <w:noProof/>
            <w:webHidden/>
          </w:rPr>
          <w:t>52</w:t>
        </w:r>
        <w:r w:rsidR="00602706" w:rsidRPr="006F491D">
          <w:rPr>
            <w:noProof/>
            <w:webHidden/>
          </w:rPr>
          <w:fldChar w:fldCharType="end"/>
        </w:r>
      </w:hyperlink>
    </w:p>
    <w:p w14:paraId="045E9A27" w14:textId="3759F53F"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14" w:history="1">
        <w:r w:rsidR="00602706" w:rsidRPr="006F491D">
          <w:rPr>
            <w:rStyle w:val="Hyperlink"/>
            <w:rFonts w:cs="Times New Roman"/>
            <w:noProof/>
            <w:color w:val="auto"/>
            <w:u w:val="none"/>
          </w:rPr>
          <w:t>4.2.</w:t>
        </w:r>
        <w:r w:rsidR="00602706" w:rsidRPr="006F491D">
          <w:rPr>
            <w:rFonts w:asciiTheme="minorHAnsi" w:eastAsiaTheme="minorEastAsia" w:hAnsiTheme="minorHAnsi" w:cstheme="minorBidi"/>
            <w:smallCaps w:val="0"/>
            <w:noProof/>
            <w:lang w:val="en-VN"/>
          </w:rPr>
          <w:tab/>
        </w:r>
        <w:r w:rsidR="00602706" w:rsidRPr="006F491D">
          <w:rPr>
            <w:rStyle w:val="Hyperlink"/>
            <w:rFonts w:cs="Times New Roman"/>
            <w:noProof/>
            <w:color w:val="auto"/>
            <w:u w:val="none"/>
          </w:rPr>
          <w:t>Evaluation</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_Toc78037114 \h </w:instrText>
        </w:r>
        <w:r w:rsidR="00602706" w:rsidRPr="006F491D">
          <w:rPr>
            <w:noProof/>
            <w:webHidden/>
          </w:rPr>
        </w:r>
        <w:r w:rsidR="00602706" w:rsidRPr="006F491D">
          <w:rPr>
            <w:noProof/>
            <w:webHidden/>
          </w:rPr>
          <w:fldChar w:fldCharType="separate"/>
        </w:r>
        <w:r w:rsidR="00602706" w:rsidRPr="006F491D">
          <w:rPr>
            <w:noProof/>
            <w:webHidden/>
          </w:rPr>
          <w:t>58</w:t>
        </w:r>
        <w:r w:rsidR="00602706" w:rsidRPr="006F491D">
          <w:rPr>
            <w:noProof/>
            <w:webHidden/>
          </w:rPr>
          <w:fldChar w:fldCharType="end"/>
        </w:r>
      </w:hyperlink>
    </w:p>
    <w:p w14:paraId="3C4C8057" w14:textId="62A4C6F8"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115" w:history="1">
        <w:r w:rsidR="00602706" w:rsidRPr="006F491D">
          <w:rPr>
            <w:rStyle w:val="Hyperlink"/>
            <w:rFonts w:cs="Times New Roman"/>
            <w:b w:val="0"/>
            <w:bCs w:val="0"/>
            <w:noProof/>
            <w:color w:val="auto"/>
            <w:u w:val="none"/>
          </w:rPr>
          <w:t>CHAPTER 5: CONCLUSIONS AND FUTURE WORKS</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_Toc78037115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63</w:t>
        </w:r>
        <w:r w:rsidR="00602706" w:rsidRPr="006F491D">
          <w:rPr>
            <w:b w:val="0"/>
            <w:bCs w:val="0"/>
            <w:noProof/>
            <w:webHidden/>
          </w:rPr>
          <w:fldChar w:fldCharType="end"/>
        </w:r>
      </w:hyperlink>
    </w:p>
    <w:p w14:paraId="5DE46FF5" w14:textId="66BA3D9E"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16" w:history="1">
        <w:r w:rsidR="00602706" w:rsidRPr="006F491D">
          <w:rPr>
            <w:rStyle w:val="Hyperlink"/>
            <w:noProof/>
            <w:color w:val="auto"/>
            <w:u w:val="none"/>
          </w:rPr>
          <w:t>5.1.</w:t>
        </w:r>
        <w:r w:rsidR="00602706" w:rsidRPr="006F491D">
          <w:rPr>
            <w:rFonts w:asciiTheme="minorHAnsi" w:eastAsiaTheme="minorEastAsia" w:hAnsiTheme="minorHAnsi" w:cstheme="minorBidi"/>
            <w:smallCaps w:val="0"/>
            <w:noProof/>
            <w:lang w:val="en-VN"/>
          </w:rPr>
          <w:tab/>
        </w:r>
        <w:r w:rsidR="00602706" w:rsidRPr="006F491D">
          <w:rPr>
            <w:rStyle w:val="Hyperlink"/>
            <w:noProof/>
            <w:color w:val="auto"/>
            <w:u w:val="none"/>
          </w:rPr>
          <w:t>Conclusions</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_Toc78037116 \h </w:instrText>
        </w:r>
        <w:r w:rsidR="00602706" w:rsidRPr="006F491D">
          <w:rPr>
            <w:noProof/>
            <w:webHidden/>
          </w:rPr>
        </w:r>
        <w:r w:rsidR="00602706" w:rsidRPr="006F491D">
          <w:rPr>
            <w:noProof/>
            <w:webHidden/>
          </w:rPr>
          <w:fldChar w:fldCharType="separate"/>
        </w:r>
        <w:r w:rsidR="00602706" w:rsidRPr="006F491D">
          <w:rPr>
            <w:noProof/>
            <w:webHidden/>
          </w:rPr>
          <w:t>63</w:t>
        </w:r>
        <w:r w:rsidR="00602706" w:rsidRPr="006F491D">
          <w:rPr>
            <w:noProof/>
            <w:webHidden/>
          </w:rPr>
          <w:fldChar w:fldCharType="end"/>
        </w:r>
      </w:hyperlink>
    </w:p>
    <w:p w14:paraId="1FA7E87E" w14:textId="6EA41D74" w:rsidR="00602706" w:rsidRPr="006F491D" w:rsidRDefault="002C56AC" w:rsidP="00602706">
      <w:pPr>
        <w:pStyle w:val="TOC2"/>
        <w:tabs>
          <w:tab w:val="left" w:pos="960"/>
          <w:tab w:val="right" w:leader="dot" w:pos="9395"/>
        </w:tabs>
        <w:spacing w:line="360" w:lineRule="auto"/>
        <w:rPr>
          <w:rFonts w:asciiTheme="minorHAnsi" w:eastAsiaTheme="minorEastAsia" w:hAnsiTheme="minorHAnsi" w:cstheme="minorBidi"/>
          <w:smallCaps w:val="0"/>
          <w:noProof/>
          <w:lang w:val="en-VN"/>
        </w:rPr>
      </w:pPr>
      <w:hyperlink w:anchor="_Toc78037117" w:history="1">
        <w:r w:rsidR="00602706" w:rsidRPr="006F491D">
          <w:rPr>
            <w:rStyle w:val="Hyperlink"/>
            <w:noProof/>
            <w:color w:val="auto"/>
            <w:u w:val="none"/>
          </w:rPr>
          <w:t>5.2.</w:t>
        </w:r>
        <w:r w:rsidR="00602706" w:rsidRPr="006F491D">
          <w:rPr>
            <w:rFonts w:asciiTheme="minorHAnsi" w:eastAsiaTheme="minorEastAsia" w:hAnsiTheme="minorHAnsi" w:cstheme="minorBidi"/>
            <w:smallCaps w:val="0"/>
            <w:noProof/>
            <w:lang w:val="en-VN"/>
          </w:rPr>
          <w:tab/>
        </w:r>
        <w:r w:rsidR="00602706" w:rsidRPr="006F491D">
          <w:rPr>
            <w:rStyle w:val="Hyperlink"/>
            <w:noProof/>
            <w:color w:val="auto"/>
            <w:u w:val="none"/>
          </w:rPr>
          <w:t>Future works</w:t>
        </w:r>
        <w:r w:rsidR="00602706" w:rsidRPr="006F491D">
          <w:rPr>
            <w:noProof/>
            <w:webHidden/>
          </w:rPr>
          <w:tab/>
        </w:r>
        <w:r w:rsidR="00602706" w:rsidRPr="006F491D">
          <w:rPr>
            <w:noProof/>
            <w:webHidden/>
          </w:rPr>
          <w:fldChar w:fldCharType="begin"/>
        </w:r>
        <w:r w:rsidR="00602706" w:rsidRPr="006F491D">
          <w:rPr>
            <w:noProof/>
            <w:webHidden/>
          </w:rPr>
          <w:instrText xml:space="preserve"> PAGEREF _Toc78037117 \h </w:instrText>
        </w:r>
        <w:r w:rsidR="00602706" w:rsidRPr="006F491D">
          <w:rPr>
            <w:noProof/>
            <w:webHidden/>
          </w:rPr>
        </w:r>
        <w:r w:rsidR="00602706" w:rsidRPr="006F491D">
          <w:rPr>
            <w:noProof/>
            <w:webHidden/>
          </w:rPr>
          <w:fldChar w:fldCharType="separate"/>
        </w:r>
        <w:r w:rsidR="00602706" w:rsidRPr="006F491D">
          <w:rPr>
            <w:noProof/>
            <w:webHidden/>
          </w:rPr>
          <w:t>63</w:t>
        </w:r>
        <w:r w:rsidR="00602706" w:rsidRPr="006F491D">
          <w:rPr>
            <w:noProof/>
            <w:webHidden/>
          </w:rPr>
          <w:fldChar w:fldCharType="end"/>
        </w:r>
      </w:hyperlink>
    </w:p>
    <w:p w14:paraId="078EDF20" w14:textId="23839370" w:rsidR="00602706" w:rsidRPr="006F491D" w:rsidRDefault="002C56AC" w:rsidP="00602706">
      <w:pPr>
        <w:pStyle w:val="TOC1"/>
        <w:spacing w:line="360" w:lineRule="auto"/>
        <w:rPr>
          <w:rFonts w:asciiTheme="minorHAnsi" w:eastAsiaTheme="minorEastAsia" w:hAnsiTheme="minorHAnsi" w:cstheme="minorBidi"/>
          <w:b w:val="0"/>
          <w:bCs w:val="0"/>
          <w:caps w:val="0"/>
          <w:noProof/>
          <w:lang w:val="en-VN"/>
        </w:rPr>
      </w:pPr>
      <w:hyperlink w:anchor="_Toc78037118" w:history="1">
        <w:r w:rsidR="00602706" w:rsidRPr="006F491D">
          <w:rPr>
            <w:rStyle w:val="Hyperlink"/>
            <w:rFonts w:cs="Times New Roman"/>
            <w:b w:val="0"/>
            <w:bCs w:val="0"/>
            <w:noProof/>
            <w:color w:val="auto"/>
            <w:u w:val="none"/>
          </w:rPr>
          <w:t>REFERENCES</w:t>
        </w:r>
        <w:r w:rsidR="00602706" w:rsidRPr="006F491D">
          <w:rPr>
            <w:b w:val="0"/>
            <w:bCs w:val="0"/>
            <w:noProof/>
            <w:webHidden/>
          </w:rPr>
          <w:tab/>
        </w:r>
        <w:r w:rsidR="00602706" w:rsidRPr="006F491D">
          <w:rPr>
            <w:b w:val="0"/>
            <w:bCs w:val="0"/>
            <w:noProof/>
            <w:webHidden/>
          </w:rPr>
          <w:fldChar w:fldCharType="begin"/>
        </w:r>
        <w:r w:rsidR="00602706" w:rsidRPr="006F491D">
          <w:rPr>
            <w:b w:val="0"/>
            <w:bCs w:val="0"/>
            <w:noProof/>
            <w:webHidden/>
          </w:rPr>
          <w:instrText xml:space="preserve"> PAGEREF _Toc78037118 \h </w:instrText>
        </w:r>
        <w:r w:rsidR="00602706" w:rsidRPr="006F491D">
          <w:rPr>
            <w:b w:val="0"/>
            <w:bCs w:val="0"/>
            <w:noProof/>
            <w:webHidden/>
          </w:rPr>
        </w:r>
        <w:r w:rsidR="00602706" w:rsidRPr="006F491D">
          <w:rPr>
            <w:b w:val="0"/>
            <w:bCs w:val="0"/>
            <w:noProof/>
            <w:webHidden/>
          </w:rPr>
          <w:fldChar w:fldCharType="separate"/>
        </w:r>
        <w:r w:rsidR="00602706" w:rsidRPr="006F491D">
          <w:rPr>
            <w:b w:val="0"/>
            <w:bCs w:val="0"/>
            <w:noProof/>
            <w:webHidden/>
          </w:rPr>
          <w:t>65</w:t>
        </w:r>
        <w:r w:rsidR="00602706" w:rsidRPr="006F491D">
          <w:rPr>
            <w:b w:val="0"/>
            <w:bCs w:val="0"/>
            <w:noProof/>
            <w:webHidden/>
          </w:rPr>
          <w:fldChar w:fldCharType="end"/>
        </w:r>
      </w:hyperlink>
    </w:p>
    <w:p w14:paraId="01F5238D" w14:textId="0F128EB1" w:rsidR="00A45728" w:rsidRPr="006F491D" w:rsidRDefault="00A45728" w:rsidP="00602706">
      <w:pPr>
        <w:spacing w:line="360" w:lineRule="auto"/>
        <w:rPr>
          <w:sz w:val="20"/>
          <w:szCs w:val="20"/>
        </w:rPr>
      </w:pPr>
      <w:r w:rsidRPr="006F491D">
        <w:rPr>
          <w:sz w:val="20"/>
          <w:szCs w:val="20"/>
        </w:rPr>
        <w:fldChar w:fldCharType="end"/>
      </w:r>
    </w:p>
    <w:p w14:paraId="4289ADBB" w14:textId="1D1C6F82" w:rsidR="00550349" w:rsidRPr="006F491D" w:rsidRDefault="00CB6793" w:rsidP="00E677D9">
      <w:pPr>
        <w:pStyle w:val="Heading1"/>
        <w:spacing w:line="360" w:lineRule="auto"/>
        <w:jc w:val="both"/>
        <w:rPr>
          <w:rFonts w:ascii="Times New Roman" w:hAnsi="Times New Roman" w:cs="Times New Roman"/>
          <w:sz w:val="20"/>
          <w:szCs w:val="20"/>
        </w:rPr>
      </w:pPr>
      <w:r w:rsidRPr="006F491D">
        <w:rPr>
          <w:rFonts w:ascii="Times New Roman" w:hAnsi="Times New Roman" w:cs="Times New Roman"/>
          <w:sz w:val="20"/>
          <w:szCs w:val="20"/>
        </w:rPr>
        <w:br w:type="page"/>
      </w:r>
    </w:p>
    <w:p w14:paraId="4C8A3F45" w14:textId="21DCA755" w:rsidR="00E65A83" w:rsidRPr="00B93B6A" w:rsidRDefault="00E65A83" w:rsidP="00B93B6A">
      <w:pPr>
        <w:pStyle w:val="Heading1"/>
        <w:spacing w:line="480" w:lineRule="auto"/>
        <w:rPr>
          <w:rFonts w:ascii="Times New Roman" w:hAnsi="Times New Roman" w:cs="Times New Roman"/>
          <w:b/>
          <w:bCs/>
        </w:rPr>
      </w:pPr>
      <w:bookmarkStart w:id="2" w:name="_Toc75177264"/>
      <w:bookmarkStart w:id="3" w:name="_Toc78037091"/>
      <w:r w:rsidRPr="00B93B6A">
        <w:rPr>
          <w:rFonts w:ascii="Times New Roman" w:hAnsi="Times New Roman" w:cs="Times New Roman"/>
          <w:b/>
          <w:bCs/>
        </w:rPr>
        <w:lastRenderedPageBreak/>
        <w:t>ACKNOWLEDGEMENT</w:t>
      </w:r>
      <w:bookmarkEnd w:id="2"/>
      <w:bookmarkEnd w:id="3"/>
    </w:p>
    <w:p w14:paraId="110097F8" w14:textId="025B913D" w:rsidR="00E65A83" w:rsidRPr="006F491D" w:rsidRDefault="00C96741" w:rsidP="00C96741">
      <w:pPr>
        <w:spacing w:line="480" w:lineRule="auto"/>
        <w:ind w:firstLine="692"/>
      </w:pPr>
      <w:r w:rsidRPr="006F491D">
        <w:t>To begin with</w:t>
      </w:r>
      <w:r w:rsidR="00E65A83" w:rsidRPr="006F491D">
        <w:t xml:space="preserve">, I would like to express my sincere gratefulness as well as admiration to </w:t>
      </w:r>
      <w:r w:rsidR="00BA1D8C" w:rsidRPr="006F491D">
        <w:rPr>
          <w:b/>
          <w:bCs/>
          <w:i/>
          <w:iCs/>
          <w:highlight w:val="yellow"/>
        </w:rPr>
        <w:t>D</w:t>
      </w:r>
      <w:r w:rsidR="00E65A83" w:rsidRPr="006F491D">
        <w:rPr>
          <w:b/>
          <w:bCs/>
          <w:i/>
          <w:iCs/>
          <w:highlight w:val="yellow"/>
        </w:rPr>
        <w:t xml:space="preserve">r. </w:t>
      </w:r>
      <w:r w:rsidR="00C108BD" w:rsidRPr="006F491D">
        <w:rPr>
          <w:b/>
          <w:bCs/>
          <w:i/>
          <w:iCs/>
          <w:highlight w:val="yellow"/>
        </w:rPr>
        <w:t>Nguyễn</w:t>
      </w:r>
      <w:r w:rsidR="00C108BD" w:rsidRPr="006F491D">
        <w:rPr>
          <w:b/>
          <w:bCs/>
          <w:i/>
          <w:iCs/>
          <w:highlight w:val="yellow"/>
          <w:lang w:val="vi-VN"/>
        </w:rPr>
        <w:t xml:space="preserve"> Thị Thanh Sang</w:t>
      </w:r>
      <w:r w:rsidR="00C108BD" w:rsidRPr="006F491D">
        <w:rPr>
          <w:b/>
          <w:bCs/>
          <w:i/>
          <w:iCs/>
          <w:lang w:val="vi-VN"/>
        </w:rPr>
        <w:t xml:space="preserve"> </w:t>
      </w:r>
      <w:r w:rsidR="00E65A83" w:rsidRPr="006F491D">
        <w:t xml:space="preserve">for her supervise within the Thesis process. I am very honored to be instructed by such a devoted professor who always advocates me whenever I am in need. She has provided me with many helpful methods and techniques so that I can form the initial idea of the system’s appearance as well as behaviors. From there, she has recommended me new improvements that I may apply into my system for utilization. </w:t>
      </w:r>
    </w:p>
    <w:p w14:paraId="5686791F" w14:textId="5A4CC491" w:rsidR="00E65A83" w:rsidRPr="006F491D" w:rsidRDefault="00E65A83" w:rsidP="00CA47D7">
      <w:pPr>
        <w:spacing w:line="480" w:lineRule="auto"/>
        <w:ind w:firstLine="680"/>
        <w:jc w:val="both"/>
      </w:pPr>
      <w:r w:rsidRPr="006F491D">
        <w:t>Secondly, I would like to express my special thankfulness to the Computer and Engineering Department of International University for having given me the golden opportunity to conduct my own Thesis which helps me to</w:t>
      </w:r>
      <w:r w:rsidR="00DA1CB9" w:rsidRPr="006F491D">
        <w:t xml:space="preserve"> approach a </w:t>
      </w:r>
      <w:r w:rsidR="007E5FCC" w:rsidRPr="006F491D">
        <w:t>considerable amount of new knowledge</w:t>
      </w:r>
      <w:r w:rsidRPr="006F491D">
        <w:t xml:space="preserve"> and expand an insightful </w:t>
      </w:r>
      <w:r w:rsidR="007E5FCC" w:rsidRPr="006F491D">
        <w:t>technical view</w:t>
      </w:r>
      <w:r w:rsidRPr="006F491D">
        <w:t xml:space="preserve">. </w:t>
      </w:r>
      <w:r w:rsidR="007E5FCC" w:rsidRPr="006F491D">
        <w:t>I sincerely want to express my appreciation</w:t>
      </w:r>
      <w:r w:rsidRPr="006F491D">
        <w:t xml:space="preserve"> the members of my reading and examination committee.</w:t>
      </w:r>
    </w:p>
    <w:p w14:paraId="19E859A9" w14:textId="51B4011D" w:rsidR="00550349" w:rsidRPr="006F491D" w:rsidRDefault="00C96741" w:rsidP="00CA47D7">
      <w:pPr>
        <w:spacing w:line="480" w:lineRule="auto"/>
        <w:ind w:firstLine="720"/>
        <w:jc w:val="both"/>
      </w:pPr>
      <w:r w:rsidRPr="006F491D">
        <w:t>Finally</w:t>
      </w:r>
      <w:r w:rsidR="00E65A83" w:rsidRPr="006F491D">
        <w:t xml:space="preserve">, I would like to deliver my wholehearted </w:t>
      </w:r>
      <w:r w:rsidR="007E5FCC" w:rsidRPr="006F491D">
        <w:t>gratefulness</w:t>
      </w:r>
      <w:r w:rsidR="00E65A83" w:rsidRPr="006F491D">
        <w:t xml:space="preserve"> to my parents for fulfill me with their enormous mental encouragement and unconditional love so that I can have adequate courage to complete</w:t>
      </w:r>
      <w:r w:rsidR="007E5FCC" w:rsidRPr="006F491D">
        <w:t xml:space="preserve"> my</w:t>
      </w:r>
      <w:r w:rsidR="00442B03" w:rsidRPr="006F491D">
        <w:t xml:space="preserve"> t</w:t>
      </w:r>
      <w:r w:rsidR="00E65A83" w:rsidRPr="006F491D">
        <w:t xml:space="preserve">hesis. </w:t>
      </w:r>
      <w:r w:rsidR="00550349" w:rsidRPr="006F491D">
        <w:br w:type="page"/>
      </w:r>
    </w:p>
    <w:p w14:paraId="73796E0D" w14:textId="11E5A830" w:rsidR="00EB3F77" w:rsidRPr="006F491D" w:rsidRDefault="00EB3F77" w:rsidP="00B93B6A">
      <w:pPr>
        <w:pStyle w:val="Heading1"/>
        <w:spacing w:line="480" w:lineRule="auto"/>
        <w:jc w:val="center"/>
        <w:rPr>
          <w:rFonts w:ascii="Times New Roman" w:hAnsi="Times New Roman" w:cs="Times New Roman"/>
          <w:b/>
          <w:bCs/>
        </w:rPr>
      </w:pPr>
      <w:bookmarkStart w:id="4" w:name="_Toc75177265"/>
      <w:bookmarkStart w:id="5" w:name="_Toc78037092"/>
      <w:r w:rsidRPr="006F491D">
        <w:rPr>
          <w:rFonts w:ascii="Times New Roman" w:hAnsi="Times New Roman" w:cs="Times New Roman"/>
          <w:b/>
          <w:bCs/>
        </w:rPr>
        <w:lastRenderedPageBreak/>
        <w:t>LIST OF TABLES</w:t>
      </w:r>
      <w:bookmarkEnd w:id="4"/>
      <w:bookmarkEnd w:id="5"/>
    </w:p>
    <w:p w14:paraId="70B40C54" w14:textId="77777777" w:rsidR="00844BCC" w:rsidRPr="006F491D" w:rsidRDefault="00844BCC" w:rsidP="00844BCC"/>
    <w:p w14:paraId="20065C76" w14:textId="577BEE5E" w:rsidR="00844BCC" w:rsidRPr="006F491D" w:rsidRDefault="009C01E5">
      <w:pPr>
        <w:pStyle w:val="TableofFigures"/>
        <w:tabs>
          <w:tab w:val="right" w:leader="dot" w:pos="9395"/>
        </w:tabs>
        <w:rPr>
          <w:rFonts w:asciiTheme="minorHAnsi" w:eastAsiaTheme="minorEastAsia" w:hAnsiTheme="minorHAnsi" w:cstheme="minorBidi"/>
          <w:noProof/>
        </w:rPr>
      </w:pPr>
      <w:r w:rsidRPr="006F491D">
        <w:fldChar w:fldCharType="begin"/>
      </w:r>
      <w:r w:rsidRPr="006F491D">
        <w:instrText xml:space="preserve"> TOC \h \z \t "Quote,Table" \c </w:instrText>
      </w:r>
      <w:r w:rsidRPr="006F491D">
        <w:fldChar w:fldCharType="separate"/>
      </w:r>
      <w:hyperlink w:anchor="_Toc76063859" w:history="1">
        <w:r w:rsidR="00844BCC" w:rsidRPr="006F491D">
          <w:rPr>
            <w:rStyle w:val="Hyperlink"/>
            <w:noProof/>
            <w:color w:val="auto"/>
            <w:u w:val="none"/>
          </w:rPr>
          <w:t>Table 2.2. Notation and definition for LDA generative model</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_Toc76063859 \h </w:instrText>
        </w:r>
        <w:r w:rsidR="00844BCC" w:rsidRPr="006F491D">
          <w:rPr>
            <w:noProof/>
            <w:webHidden/>
          </w:rPr>
        </w:r>
        <w:r w:rsidR="00844BCC" w:rsidRPr="006F491D">
          <w:rPr>
            <w:noProof/>
            <w:webHidden/>
          </w:rPr>
          <w:fldChar w:fldCharType="separate"/>
        </w:r>
        <w:r w:rsidR="00844BCC" w:rsidRPr="006F491D">
          <w:rPr>
            <w:noProof/>
            <w:webHidden/>
          </w:rPr>
          <w:t>20</w:t>
        </w:r>
        <w:r w:rsidR="00844BCC" w:rsidRPr="006F491D">
          <w:rPr>
            <w:noProof/>
            <w:webHidden/>
          </w:rPr>
          <w:fldChar w:fldCharType="end"/>
        </w:r>
      </w:hyperlink>
    </w:p>
    <w:p w14:paraId="2F15D1A4" w14:textId="71135205"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60" w:history="1">
        <w:r w:rsidR="00844BCC" w:rsidRPr="006F491D">
          <w:rPr>
            <w:rStyle w:val="Hyperlink"/>
            <w:noProof/>
            <w:color w:val="auto"/>
            <w:u w:val="none"/>
          </w:rPr>
          <w:t>Table 2.3. Notation and Description of TiSASRec formulas</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_Toc76063860 \h </w:instrText>
        </w:r>
        <w:r w:rsidR="00844BCC" w:rsidRPr="006F491D">
          <w:rPr>
            <w:noProof/>
            <w:webHidden/>
          </w:rPr>
        </w:r>
        <w:r w:rsidR="00844BCC" w:rsidRPr="006F491D">
          <w:rPr>
            <w:noProof/>
            <w:webHidden/>
          </w:rPr>
          <w:fldChar w:fldCharType="separate"/>
        </w:r>
        <w:r w:rsidR="00844BCC" w:rsidRPr="006F491D">
          <w:rPr>
            <w:noProof/>
            <w:webHidden/>
          </w:rPr>
          <w:t>26</w:t>
        </w:r>
        <w:r w:rsidR="00844BCC" w:rsidRPr="006F491D">
          <w:rPr>
            <w:noProof/>
            <w:webHidden/>
          </w:rPr>
          <w:fldChar w:fldCharType="end"/>
        </w:r>
      </w:hyperlink>
    </w:p>
    <w:p w14:paraId="731851F3" w14:textId="5557D629"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61" w:history="1">
        <w:r w:rsidR="00844BCC" w:rsidRPr="006F491D">
          <w:rPr>
            <w:rStyle w:val="Hyperlink"/>
            <w:noProof/>
            <w:color w:val="auto"/>
            <w:u w:val="none"/>
          </w:rPr>
          <w:t>Table 3.1. Parameters and Corresponding Description for genism LDA Mallet</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_Toc76063861 \h </w:instrText>
        </w:r>
        <w:r w:rsidR="00844BCC" w:rsidRPr="006F491D">
          <w:rPr>
            <w:noProof/>
            <w:webHidden/>
          </w:rPr>
        </w:r>
        <w:r w:rsidR="00844BCC" w:rsidRPr="006F491D">
          <w:rPr>
            <w:noProof/>
            <w:webHidden/>
          </w:rPr>
          <w:fldChar w:fldCharType="separate"/>
        </w:r>
        <w:r w:rsidR="00844BCC" w:rsidRPr="006F491D">
          <w:rPr>
            <w:noProof/>
            <w:webHidden/>
          </w:rPr>
          <w:t>44</w:t>
        </w:r>
        <w:r w:rsidR="00844BCC" w:rsidRPr="006F491D">
          <w:rPr>
            <w:noProof/>
            <w:webHidden/>
          </w:rPr>
          <w:fldChar w:fldCharType="end"/>
        </w:r>
      </w:hyperlink>
    </w:p>
    <w:p w14:paraId="070CBB29" w14:textId="2E1035CA"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62" w:history="1">
        <w:r w:rsidR="00844BCC" w:rsidRPr="006F491D">
          <w:rPr>
            <w:rStyle w:val="Hyperlink"/>
            <w:noProof/>
            <w:color w:val="auto"/>
            <w:u w:val="none"/>
          </w:rPr>
          <w:t>Table 4.1. NDCG @10 and HR @10 of LDA- TiSASRec Model</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_Toc76063862 \h </w:instrText>
        </w:r>
        <w:r w:rsidR="00844BCC" w:rsidRPr="006F491D">
          <w:rPr>
            <w:noProof/>
            <w:webHidden/>
          </w:rPr>
        </w:r>
        <w:r w:rsidR="00844BCC" w:rsidRPr="006F491D">
          <w:rPr>
            <w:noProof/>
            <w:webHidden/>
          </w:rPr>
          <w:fldChar w:fldCharType="separate"/>
        </w:r>
        <w:r w:rsidR="00844BCC" w:rsidRPr="006F491D">
          <w:rPr>
            <w:noProof/>
            <w:webHidden/>
          </w:rPr>
          <w:t>57</w:t>
        </w:r>
        <w:r w:rsidR="00844BCC" w:rsidRPr="006F491D">
          <w:rPr>
            <w:noProof/>
            <w:webHidden/>
          </w:rPr>
          <w:fldChar w:fldCharType="end"/>
        </w:r>
      </w:hyperlink>
    </w:p>
    <w:p w14:paraId="0E74CC52" w14:textId="79126AC4"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63" w:history="1">
        <w:r w:rsidR="00844BCC" w:rsidRPr="006F491D">
          <w:rPr>
            <w:rStyle w:val="Hyperlink"/>
            <w:noProof/>
            <w:color w:val="auto"/>
            <w:u w:val="none"/>
          </w:rPr>
          <w:t>Table 4.2. NDCG @10 and HR @10 of LDA-TiSASRec, original TiSASRec and original SASR</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_Toc76063863 \h </w:instrText>
        </w:r>
        <w:r w:rsidR="00844BCC" w:rsidRPr="006F491D">
          <w:rPr>
            <w:noProof/>
            <w:webHidden/>
          </w:rPr>
        </w:r>
        <w:r w:rsidR="00844BCC" w:rsidRPr="006F491D">
          <w:rPr>
            <w:noProof/>
            <w:webHidden/>
          </w:rPr>
          <w:fldChar w:fldCharType="separate"/>
        </w:r>
        <w:r w:rsidR="00844BCC" w:rsidRPr="006F491D">
          <w:rPr>
            <w:noProof/>
            <w:webHidden/>
          </w:rPr>
          <w:t>60</w:t>
        </w:r>
        <w:r w:rsidR="00844BCC" w:rsidRPr="006F491D">
          <w:rPr>
            <w:noProof/>
            <w:webHidden/>
          </w:rPr>
          <w:fldChar w:fldCharType="end"/>
        </w:r>
      </w:hyperlink>
    </w:p>
    <w:p w14:paraId="1873AACD" w14:textId="77777777" w:rsidR="00844BCC" w:rsidRPr="006F491D" w:rsidRDefault="009C01E5" w:rsidP="0024052D">
      <w:pPr>
        <w:spacing w:line="480" w:lineRule="auto"/>
      </w:pPr>
      <w:r w:rsidRPr="006F491D">
        <w:fldChar w:fldCharType="end"/>
      </w:r>
      <w:bookmarkStart w:id="6" w:name="_Toc75177266"/>
      <w:r w:rsidR="00844BCC" w:rsidRPr="006F491D">
        <w:br w:type="page"/>
      </w:r>
    </w:p>
    <w:p w14:paraId="238BC445" w14:textId="7EEB0033" w:rsidR="00E638D8" w:rsidRPr="006F491D" w:rsidRDefault="00EB3F77" w:rsidP="00B93B6A">
      <w:pPr>
        <w:spacing w:line="480" w:lineRule="auto"/>
        <w:jc w:val="center"/>
      </w:pPr>
      <w:r w:rsidRPr="006F491D">
        <w:rPr>
          <w:b/>
          <w:bCs/>
          <w:sz w:val="32"/>
          <w:szCs w:val="32"/>
        </w:rPr>
        <w:lastRenderedPageBreak/>
        <w:t>LIST OF FIGURES</w:t>
      </w:r>
      <w:bookmarkEnd w:id="6"/>
    </w:p>
    <w:p w14:paraId="55AA8520" w14:textId="45AF7F21" w:rsidR="00844BCC" w:rsidRPr="006F491D" w:rsidRDefault="00CA47D7">
      <w:pPr>
        <w:pStyle w:val="TableofFigures"/>
        <w:tabs>
          <w:tab w:val="right" w:leader="dot" w:pos="9395"/>
        </w:tabs>
        <w:rPr>
          <w:rFonts w:asciiTheme="minorHAnsi" w:eastAsiaTheme="minorEastAsia" w:hAnsiTheme="minorHAnsi" w:cstheme="minorBidi"/>
          <w:noProof/>
        </w:rPr>
      </w:pPr>
      <w:r w:rsidRPr="006F491D">
        <w:fldChar w:fldCharType="begin"/>
      </w:r>
      <w:r w:rsidRPr="006F491D">
        <w:instrText xml:space="preserve"> TOC \h \z \t "Title" \c </w:instrText>
      </w:r>
      <w:r w:rsidRPr="006F491D">
        <w:fldChar w:fldCharType="separate"/>
      </w:r>
      <w:hyperlink w:anchor="_Toc76063877" w:history="1">
        <w:r w:rsidR="00844BCC" w:rsidRPr="006F491D">
          <w:rPr>
            <w:rStyle w:val="Hyperlink"/>
            <w:noProof/>
            <w:color w:val="auto"/>
            <w:u w:val="none"/>
          </w:rPr>
          <w:t>Figure 2.1. Decomposition of document-term matrix by LSA [40]Table 2.1. Notation and definition for LSA decomposition formula</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_Toc76063877 \h </w:instrText>
        </w:r>
        <w:r w:rsidR="00844BCC" w:rsidRPr="006F491D">
          <w:rPr>
            <w:noProof/>
            <w:webHidden/>
          </w:rPr>
        </w:r>
        <w:r w:rsidR="00844BCC" w:rsidRPr="006F491D">
          <w:rPr>
            <w:noProof/>
            <w:webHidden/>
          </w:rPr>
          <w:fldChar w:fldCharType="separate"/>
        </w:r>
        <w:r w:rsidR="00844BCC" w:rsidRPr="006F491D">
          <w:rPr>
            <w:noProof/>
            <w:webHidden/>
          </w:rPr>
          <w:t>16</w:t>
        </w:r>
        <w:r w:rsidR="00844BCC" w:rsidRPr="006F491D">
          <w:rPr>
            <w:noProof/>
            <w:webHidden/>
          </w:rPr>
          <w:fldChar w:fldCharType="end"/>
        </w:r>
      </w:hyperlink>
    </w:p>
    <w:p w14:paraId="09C1FC76" w14:textId="4205E2B6"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78" w:history="1">
        <w:r w:rsidR="00844BCC" w:rsidRPr="006F491D">
          <w:rPr>
            <w:rStyle w:val="Hyperlink"/>
            <w:noProof/>
            <w:color w:val="auto"/>
            <w:u w:val="none"/>
          </w:rPr>
          <w:t>Figure 2.2. High level view of PLSA [Alghamdi et al., 2015]</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_Toc76063878 \h </w:instrText>
        </w:r>
        <w:r w:rsidR="00844BCC" w:rsidRPr="006F491D">
          <w:rPr>
            <w:noProof/>
            <w:webHidden/>
          </w:rPr>
        </w:r>
        <w:r w:rsidR="00844BCC" w:rsidRPr="006F491D">
          <w:rPr>
            <w:noProof/>
            <w:webHidden/>
          </w:rPr>
          <w:fldChar w:fldCharType="separate"/>
        </w:r>
        <w:r w:rsidR="00844BCC" w:rsidRPr="006F491D">
          <w:rPr>
            <w:noProof/>
            <w:webHidden/>
          </w:rPr>
          <w:t>17</w:t>
        </w:r>
        <w:r w:rsidR="00844BCC" w:rsidRPr="006F491D">
          <w:rPr>
            <w:noProof/>
            <w:webHidden/>
          </w:rPr>
          <w:fldChar w:fldCharType="end"/>
        </w:r>
      </w:hyperlink>
    </w:p>
    <w:p w14:paraId="71FEFA8E" w14:textId="7E053AA5"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79" w:history="1">
        <w:r w:rsidR="00844BCC" w:rsidRPr="006F491D">
          <w:rPr>
            <w:rStyle w:val="Hyperlink"/>
            <w:noProof/>
            <w:color w:val="auto"/>
            <w:u w:val="none"/>
          </w:rPr>
          <w:t>Figure 2.3. Representation of LDA generative model [10]</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_Toc76063879 \h </w:instrText>
        </w:r>
        <w:r w:rsidR="00844BCC" w:rsidRPr="006F491D">
          <w:rPr>
            <w:noProof/>
            <w:webHidden/>
          </w:rPr>
        </w:r>
        <w:r w:rsidR="00844BCC" w:rsidRPr="006F491D">
          <w:rPr>
            <w:noProof/>
            <w:webHidden/>
          </w:rPr>
          <w:fldChar w:fldCharType="separate"/>
        </w:r>
        <w:r w:rsidR="00844BCC" w:rsidRPr="006F491D">
          <w:rPr>
            <w:noProof/>
            <w:webHidden/>
          </w:rPr>
          <w:t>19</w:t>
        </w:r>
        <w:r w:rsidR="00844BCC" w:rsidRPr="006F491D">
          <w:rPr>
            <w:noProof/>
            <w:webHidden/>
          </w:rPr>
          <w:fldChar w:fldCharType="end"/>
        </w:r>
      </w:hyperlink>
    </w:p>
    <w:p w14:paraId="5DDF028F" w14:textId="40A81D88"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0" w:history="1">
        <w:r w:rsidR="00844BCC" w:rsidRPr="006F491D">
          <w:rPr>
            <w:rStyle w:val="Hyperlink"/>
            <w:noProof/>
            <w:color w:val="auto"/>
            <w:u w:val="none"/>
          </w:rPr>
          <w:t>Figure 2.4. Overall Framework of TiSASRec</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_Toc76063880 \h </w:instrText>
        </w:r>
        <w:r w:rsidR="00844BCC" w:rsidRPr="006F491D">
          <w:rPr>
            <w:noProof/>
            <w:webHidden/>
          </w:rPr>
        </w:r>
        <w:r w:rsidR="00844BCC" w:rsidRPr="006F491D">
          <w:rPr>
            <w:noProof/>
            <w:webHidden/>
          </w:rPr>
          <w:fldChar w:fldCharType="separate"/>
        </w:r>
        <w:r w:rsidR="00844BCC" w:rsidRPr="006F491D">
          <w:rPr>
            <w:noProof/>
            <w:webHidden/>
          </w:rPr>
          <w:t>25</w:t>
        </w:r>
        <w:r w:rsidR="00844BCC" w:rsidRPr="006F491D">
          <w:rPr>
            <w:noProof/>
            <w:webHidden/>
          </w:rPr>
          <w:fldChar w:fldCharType="end"/>
        </w:r>
      </w:hyperlink>
    </w:p>
    <w:p w14:paraId="4F721438" w14:textId="36DCD1B6"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1" w:history="1">
        <w:r w:rsidR="00844BCC" w:rsidRPr="006F491D">
          <w:rPr>
            <w:rStyle w:val="Hyperlink"/>
            <w:noProof/>
            <w:color w:val="auto"/>
            <w:u w:val="none"/>
          </w:rPr>
          <w:t>Figure 3.1. The Proposed Model- Integration of LDA and TiSASRec</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_Toc76063881 \h </w:instrText>
        </w:r>
        <w:r w:rsidR="00844BCC" w:rsidRPr="006F491D">
          <w:rPr>
            <w:noProof/>
            <w:webHidden/>
          </w:rPr>
        </w:r>
        <w:r w:rsidR="00844BCC" w:rsidRPr="006F491D">
          <w:rPr>
            <w:noProof/>
            <w:webHidden/>
          </w:rPr>
          <w:fldChar w:fldCharType="separate"/>
        </w:r>
        <w:r w:rsidR="00844BCC" w:rsidRPr="006F491D">
          <w:rPr>
            <w:noProof/>
            <w:webHidden/>
          </w:rPr>
          <w:t>31</w:t>
        </w:r>
        <w:r w:rsidR="00844BCC" w:rsidRPr="006F491D">
          <w:rPr>
            <w:noProof/>
            <w:webHidden/>
          </w:rPr>
          <w:fldChar w:fldCharType="end"/>
        </w:r>
      </w:hyperlink>
    </w:p>
    <w:p w14:paraId="667E943D" w14:textId="33886E18"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2" w:history="1">
        <w:r w:rsidR="00844BCC" w:rsidRPr="006F491D">
          <w:rPr>
            <w:rStyle w:val="Hyperlink"/>
            <w:noProof/>
            <w:color w:val="auto"/>
            <w:u w:val="none"/>
          </w:rPr>
          <w:t>Figure 3.2. Offline training for LDA</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_Toc76063882 \h </w:instrText>
        </w:r>
        <w:r w:rsidR="00844BCC" w:rsidRPr="006F491D">
          <w:rPr>
            <w:noProof/>
            <w:webHidden/>
          </w:rPr>
        </w:r>
        <w:r w:rsidR="00844BCC" w:rsidRPr="006F491D">
          <w:rPr>
            <w:noProof/>
            <w:webHidden/>
          </w:rPr>
          <w:fldChar w:fldCharType="separate"/>
        </w:r>
        <w:r w:rsidR="00844BCC" w:rsidRPr="006F491D">
          <w:rPr>
            <w:noProof/>
            <w:webHidden/>
          </w:rPr>
          <w:t>33</w:t>
        </w:r>
        <w:r w:rsidR="00844BCC" w:rsidRPr="006F491D">
          <w:rPr>
            <w:noProof/>
            <w:webHidden/>
          </w:rPr>
          <w:fldChar w:fldCharType="end"/>
        </w:r>
      </w:hyperlink>
    </w:p>
    <w:p w14:paraId="2109D795" w14:textId="53549070"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3" w:history="1">
        <w:r w:rsidR="00844BCC" w:rsidRPr="006F491D">
          <w:rPr>
            <w:rStyle w:val="Hyperlink"/>
            <w:noProof/>
            <w:color w:val="auto"/>
            <w:u w:val="none"/>
          </w:rPr>
          <w:t>Figure 3.3. Example of a part of Dictionary including key- location in dictionary(left) and value- word(right)</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_Toc76063883 \h </w:instrText>
        </w:r>
        <w:r w:rsidR="00844BCC" w:rsidRPr="006F491D">
          <w:rPr>
            <w:noProof/>
            <w:webHidden/>
          </w:rPr>
        </w:r>
        <w:r w:rsidR="00844BCC" w:rsidRPr="006F491D">
          <w:rPr>
            <w:noProof/>
            <w:webHidden/>
          </w:rPr>
          <w:fldChar w:fldCharType="separate"/>
        </w:r>
        <w:r w:rsidR="00844BCC" w:rsidRPr="006F491D">
          <w:rPr>
            <w:noProof/>
            <w:webHidden/>
          </w:rPr>
          <w:t>35</w:t>
        </w:r>
        <w:r w:rsidR="00844BCC" w:rsidRPr="006F491D">
          <w:rPr>
            <w:noProof/>
            <w:webHidden/>
          </w:rPr>
          <w:fldChar w:fldCharType="end"/>
        </w:r>
      </w:hyperlink>
    </w:p>
    <w:p w14:paraId="11A0266E" w14:textId="5618FABC"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4" w:history="1">
        <w:r w:rsidR="00844BCC" w:rsidRPr="006F491D">
          <w:rPr>
            <w:rStyle w:val="Hyperlink"/>
            <w:noProof/>
            <w:color w:val="auto"/>
            <w:u w:val="none"/>
          </w:rPr>
          <w:t>Figure 3.4. Example of one review in bag- of- words representation</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_Toc76063884 \h </w:instrText>
        </w:r>
        <w:r w:rsidR="00844BCC" w:rsidRPr="006F491D">
          <w:rPr>
            <w:noProof/>
            <w:webHidden/>
          </w:rPr>
        </w:r>
        <w:r w:rsidR="00844BCC" w:rsidRPr="006F491D">
          <w:rPr>
            <w:noProof/>
            <w:webHidden/>
          </w:rPr>
          <w:fldChar w:fldCharType="separate"/>
        </w:r>
        <w:r w:rsidR="00844BCC" w:rsidRPr="006F491D">
          <w:rPr>
            <w:noProof/>
            <w:webHidden/>
          </w:rPr>
          <w:t>35</w:t>
        </w:r>
        <w:r w:rsidR="00844BCC" w:rsidRPr="006F491D">
          <w:rPr>
            <w:noProof/>
            <w:webHidden/>
          </w:rPr>
          <w:fldChar w:fldCharType="end"/>
        </w:r>
      </w:hyperlink>
    </w:p>
    <w:p w14:paraId="47EEFF62" w14:textId="60E5C563"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5" w:history="1">
        <w:r w:rsidR="00844BCC" w:rsidRPr="006F491D">
          <w:rPr>
            <w:rStyle w:val="Hyperlink"/>
            <w:noProof/>
            <w:color w:val="auto"/>
            <w:u w:val="none"/>
          </w:rPr>
          <w:t>Figure 3.5. Online Recommendation Engine of LDA- TiSASRec model</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_Toc76063885 \h </w:instrText>
        </w:r>
        <w:r w:rsidR="00844BCC" w:rsidRPr="006F491D">
          <w:rPr>
            <w:noProof/>
            <w:webHidden/>
          </w:rPr>
        </w:r>
        <w:r w:rsidR="00844BCC" w:rsidRPr="006F491D">
          <w:rPr>
            <w:noProof/>
            <w:webHidden/>
          </w:rPr>
          <w:fldChar w:fldCharType="separate"/>
        </w:r>
        <w:r w:rsidR="00844BCC" w:rsidRPr="006F491D">
          <w:rPr>
            <w:noProof/>
            <w:webHidden/>
          </w:rPr>
          <w:t>37</w:t>
        </w:r>
        <w:r w:rsidR="00844BCC" w:rsidRPr="006F491D">
          <w:rPr>
            <w:noProof/>
            <w:webHidden/>
          </w:rPr>
          <w:fldChar w:fldCharType="end"/>
        </w:r>
      </w:hyperlink>
    </w:p>
    <w:p w14:paraId="36C83FFF" w14:textId="4E6D11A4"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6" w:history="1">
        <w:r w:rsidR="00844BCC" w:rsidRPr="006F491D">
          <w:rPr>
            <w:rStyle w:val="Hyperlink"/>
            <w:noProof/>
            <w:color w:val="auto"/>
            <w:u w:val="none"/>
          </w:rPr>
          <w:t>Figure 3.6-a. Raw Data provided in Amazon Beauty Reviews (AWS)</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_Toc76063886 \h </w:instrText>
        </w:r>
        <w:r w:rsidR="00844BCC" w:rsidRPr="006F491D">
          <w:rPr>
            <w:noProof/>
            <w:webHidden/>
          </w:rPr>
        </w:r>
        <w:r w:rsidR="00844BCC" w:rsidRPr="006F491D">
          <w:rPr>
            <w:noProof/>
            <w:webHidden/>
          </w:rPr>
          <w:fldChar w:fldCharType="separate"/>
        </w:r>
        <w:r w:rsidR="00844BCC" w:rsidRPr="006F491D">
          <w:rPr>
            <w:noProof/>
            <w:webHidden/>
          </w:rPr>
          <w:t>39</w:t>
        </w:r>
        <w:r w:rsidR="00844BCC" w:rsidRPr="006F491D">
          <w:rPr>
            <w:noProof/>
            <w:webHidden/>
          </w:rPr>
          <w:fldChar w:fldCharType="end"/>
        </w:r>
      </w:hyperlink>
    </w:p>
    <w:p w14:paraId="3B4BFAF8" w14:textId="3D82992E"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7" w:history="1">
        <w:r w:rsidR="00844BCC" w:rsidRPr="006F491D">
          <w:rPr>
            <w:rStyle w:val="Hyperlink"/>
            <w:noProof/>
            <w:color w:val="auto"/>
            <w:u w:val="none"/>
          </w:rPr>
          <w:t>Figure 3.6-b. Raw Data provided in Amazon Beauty Reviews (AWS)</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_Toc76063887 \h </w:instrText>
        </w:r>
        <w:r w:rsidR="00844BCC" w:rsidRPr="006F491D">
          <w:rPr>
            <w:noProof/>
            <w:webHidden/>
          </w:rPr>
        </w:r>
        <w:r w:rsidR="00844BCC" w:rsidRPr="006F491D">
          <w:rPr>
            <w:noProof/>
            <w:webHidden/>
          </w:rPr>
          <w:fldChar w:fldCharType="separate"/>
        </w:r>
        <w:r w:rsidR="00844BCC" w:rsidRPr="006F491D">
          <w:rPr>
            <w:noProof/>
            <w:webHidden/>
          </w:rPr>
          <w:t>39</w:t>
        </w:r>
        <w:r w:rsidR="00844BCC" w:rsidRPr="006F491D">
          <w:rPr>
            <w:noProof/>
            <w:webHidden/>
          </w:rPr>
          <w:fldChar w:fldCharType="end"/>
        </w:r>
      </w:hyperlink>
    </w:p>
    <w:p w14:paraId="6CE7D40F" w14:textId="1C5A7CE2"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8" w:history="1">
        <w:r w:rsidR="00844BCC" w:rsidRPr="006F491D">
          <w:rPr>
            <w:rStyle w:val="Hyperlink"/>
            <w:noProof/>
            <w:color w:val="auto"/>
            <w:u w:val="none"/>
          </w:rPr>
          <w:t>Figure 3.8. Sample required data for LDA offline training process required fields.</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_Toc76063888 \h </w:instrText>
        </w:r>
        <w:r w:rsidR="00844BCC" w:rsidRPr="006F491D">
          <w:rPr>
            <w:noProof/>
            <w:webHidden/>
          </w:rPr>
        </w:r>
        <w:r w:rsidR="00844BCC" w:rsidRPr="006F491D">
          <w:rPr>
            <w:noProof/>
            <w:webHidden/>
          </w:rPr>
          <w:fldChar w:fldCharType="separate"/>
        </w:r>
        <w:r w:rsidR="00844BCC" w:rsidRPr="006F491D">
          <w:rPr>
            <w:noProof/>
            <w:webHidden/>
          </w:rPr>
          <w:t>41</w:t>
        </w:r>
        <w:r w:rsidR="00844BCC" w:rsidRPr="006F491D">
          <w:rPr>
            <w:noProof/>
            <w:webHidden/>
          </w:rPr>
          <w:fldChar w:fldCharType="end"/>
        </w:r>
      </w:hyperlink>
    </w:p>
    <w:p w14:paraId="14BF26BB" w14:textId="5C488E87"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89" w:history="1">
        <w:r w:rsidR="00844BCC" w:rsidRPr="006F491D">
          <w:rPr>
            <w:rStyle w:val="Hyperlink"/>
            <w:noProof/>
            <w:color w:val="auto"/>
            <w:u w:val="none"/>
          </w:rPr>
          <w:t>Figure 3.9. Sample input into TiSASRec Model</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_Toc76063889 \h </w:instrText>
        </w:r>
        <w:r w:rsidR="00844BCC" w:rsidRPr="006F491D">
          <w:rPr>
            <w:noProof/>
            <w:webHidden/>
          </w:rPr>
        </w:r>
        <w:r w:rsidR="00844BCC" w:rsidRPr="006F491D">
          <w:rPr>
            <w:noProof/>
            <w:webHidden/>
          </w:rPr>
          <w:fldChar w:fldCharType="separate"/>
        </w:r>
        <w:r w:rsidR="00844BCC" w:rsidRPr="006F491D">
          <w:rPr>
            <w:noProof/>
            <w:webHidden/>
          </w:rPr>
          <w:t>41</w:t>
        </w:r>
        <w:r w:rsidR="00844BCC" w:rsidRPr="006F491D">
          <w:rPr>
            <w:noProof/>
            <w:webHidden/>
          </w:rPr>
          <w:fldChar w:fldCharType="end"/>
        </w:r>
      </w:hyperlink>
    </w:p>
    <w:p w14:paraId="043DA157" w14:textId="47978223"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0" w:history="1">
        <w:r w:rsidR="00844BCC" w:rsidRPr="006F491D">
          <w:rPr>
            <w:rStyle w:val="Hyperlink"/>
            <w:noProof/>
            <w:color w:val="auto"/>
            <w:u w:val="none"/>
          </w:rPr>
          <w:t>Figure 3.10. Main Steps for pre- processing texts</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_Toc76063890 \h </w:instrText>
        </w:r>
        <w:r w:rsidR="00844BCC" w:rsidRPr="006F491D">
          <w:rPr>
            <w:noProof/>
            <w:webHidden/>
          </w:rPr>
        </w:r>
        <w:r w:rsidR="00844BCC" w:rsidRPr="006F491D">
          <w:rPr>
            <w:noProof/>
            <w:webHidden/>
          </w:rPr>
          <w:fldChar w:fldCharType="separate"/>
        </w:r>
        <w:r w:rsidR="00844BCC" w:rsidRPr="006F491D">
          <w:rPr>
            <w:noProof/>
            <w:webHidden/>
          </w:rPr>
          <w:t>42</w:t>
        </w:r>
        <w:r w:rsidR="00844BCC" w:rsidRPr="006F491D">
          <w:rPr>
            <w:noProof/>
            <w:webHidden/>
          </w:rPr>
          <w:fldChar w:fldCharType="end"/>
        </w:r>
      </w:hyperlink>
    </w:p>
    <w:p w14:paraId="4B632C12" w14:textId="47ABFEC4"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1" w:history="1">
        <w:r w:rsidR="00844BCC" w:rsidRPr="006F491D">
          <w:rPr>
            <w:rStyle w:val="Hyperlink"/>
            <w:noProof/>
            <w:color w:val="auto"/>
            <w:u w:val="none"/>
          </w:rPr>
          <w:t>Figure 3.11. Implementation for creating corpus and dictionary</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_Toc76063891 \h </w:instrText>
        </w:r>
        <w:r w:rsidR="00844BCC" w:rsidRPr="006F491D">
          <w:rPr>
            <w:noProof/>
            <w:webHidden/>
          </w:rPr>
        </w:r>
        <w:r w:rsidR="00844BCC" w:rsidRPr="006F491D">
          <w:rPr>
            <w:noProof/>
            <w:webHidden/>
          </w:rPr>
          <w:fldChar w:fldCharType="separate"/>
        </w:r>
        <w:r w:rsidR="00844BCC" w:rsidRPr="006F491D">
          <w:rPr>
            <w:noProof/>
            <w:webHidden/>
          </w:rPr>
          <w:t>43</w:t>
        </w:r>
        <w:r w:rsidR="00844BCC" w:rsidRPr="006F491D">
          <w:rPr>
            <w:noProof/>
            <w:webHidden/>
          </w:rPr>
          <w:fldChar w:fldCharType="end"/>
        </w:r>
      </w:hyperlink>
    </w:p>
    <w:p w14:paraId="369E817C" w14:textId="4EA56394"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2" w:history="1">
        <w:r w:rsidR="00844BCC" w:rsidRPr="006F491D">
          <w:rPr>
            <w:rStyle w:val="Hyperlink"/>
            <w:noProof/>
            <w:color w:val="auto"/>
            <w:u w:val="none"/>
          </w:rPr>
          <w:t>Figure 3.13. Function to create user average topic vector list</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_Toc76063892 \h </w:instrText>
        </w:r>
        <w:r w:rsidR="00844BCC" w:rsidRPr="006F491D">
          <w:rPr>
            <w:noProof/>
            <w:webHidden/>
          </w:rPr>
        </w:r>
        <w:r w:rsidR="00844BCC" w:rsidRPr="006F491D">
          <w:rPr>
            <w:noProof/>
            <w:webHidden/>
          </w:rPr>
          <w:fldChar w:fldCharType="separate"/>
        </w:r>
        <w:r w:rsidR="00844BCC" w:rsidRPr="006F491D">
          <w:rPr>
            <w:noProof/>
            <w:webHidden/>
          </w:rPr>
          <w:t>45</w:t>
        </w:r>
        <w:r w:rsidR="00844BCC" w:rsidRPr="006F491D">
          <w:rPr>
            <w:noProof/>
            <w:webHidden/>
          </w:rPr>
          <w:fldChar w:fldCharType="end"/>
        </w:r>
      </w:hyperlink>
    </w:p>
    <w:p w14:paraId="79DA4ECE" w14:textId="483333FA"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3" w:history="1">
        <w:r w:rsidR="00844BCC" w:rsidRPr="006F491D">
          <w:rPr>
            <w:rStyle w:val="Hyperlink"/>
            <w:noProof/>
            <w:color w:val="auto"/>
            <w:u w:val="none"/>
          </w:rPr>
          <w:t>Figure 3.14. Function to find similar users</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_Toc76063893 \h </w:instrText>
        </w:r>
        <w:r w:rsidR="00844BCC" w:rsidRPr="006F491D">
          <w:rPr>
            <w:noProof/>
            <w:webHidden/>
          </w:rPr>
        </w:r>
        <w:r w:rsidR="00844BCC" w:rsidRPr="006F491D">
          <w:rPr>
            <w:noProof/>
            <w:webHidden/>
          </w:rPr>
          <w:fldChar w:fldCharType="separate"/>
        </w:r>
        <w:r w:rsidR="00844BCC" w:rsidRPr="006F491D">
          <w:rPr>
            <w:noProof/>
            <w:webHidden/>
          </w:rPr>
          <w:t>46</w:t>
        </w:r>
        <w:r w:rsidR="00844BCC" w:rsidRPr="006F491D">
          <w:rPr>
            <w:noProof/>
            <w:webHidden/>
          </w:rPr>
          <w:fldChar w:fldCharType="end"/>
        </w:r>
      </w:hyperlink>
    </w:p>
    <w:p w14:paraId="470E3018" w14:textId="66696FDF"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4" w:history="1">
        <w:r w:rsidR="00844BCC" w:rsidRPr="006F491D">
          <w:rPr>
            <w:rStyle w:val="Hyperlink"/>
            <w:noProof/>
            <w:color w:val="auto"/>
            <w:u w:val="none"/>
          </w:rPr>
          <w:t>Figure 3.15. Example of the similar user file.</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_Toc76063894 \h </w:instrText>
        </w:r>
        <w:r w:rsidR="00844BCC" w:rsidRPr="006F491D">
          <w:rPr>
            <w:noProof/>
            <w:webHidden/>
          </w:rPr>
        </w:r>
        <w:r w:rsidR="00844BCC" w:rsidRPr="006F491D">
          <w:rPr>
            <w:noProof/>
            <w:webHidden/>
          </w:rPr>
          <w:fldChar w:fldCharType="separate"/>
        </w:r>
        <w:r w:rsidR="00844BCC" w:rsidRPr="006F491D">
          <w:rPr>
            <w:noProof/>
            <w:webHidden/>
          </w:rPr>
          <w:t>46</w:t>
        </w:r>
        <w:r w:rsidR="00844BCC" w:rsidRPr="006F491D">
          <w:rPr>
            <w:noProof/>
            <w:webHidden/>
          </w:rPr>
          <w:fldChar w:fldCharType="end"/>
        </w:r>
      </w:hyperlink>
    </w:p>
    <w:p w14:paraId="0657DAEB" w14:textId="4252D2C4"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5" w:history="1">
        <w:r w:rsidR="00844BCC" w:rsidRPr="006F491D">
          <w:rPr>
            <w:rStyle w:val="Hyperlink"/>
            <w:noProof/>
            <w:color w:val="auto"/>
            <w:u w:val="none"/>
          </w:rPr>
          <w:t>Figure 3.16-a. Weight computation Layers Implementation</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_Toc76063895 \h </w:instrText>
        </w:r>
        <w:r w:rsidR="00844BCC" w:rsidRPr="006F491D">
          <w:rPr>
            <w:noProof/>
            <w:webHidden/>
          </w:rPr>
        </w:r>
        <w:r w:rsidR="00844BCC" w:rsidRPr="006F491D">
          <w:rPr>
            <w:noProof/>
            <w:webHidden/>
          </w:rPr>
          <w:fldChar w:fldCharType="separate"/>
        </w:r>
        <w:r w:rsidR="00844BCC" w:rsidRPr="006F491D">
          <w:rPr>
            <w:noProof/>
            <w:webHidden/>
          </w:rPr>
          <w:t>47</w:t>
        </w:r>
        <w:r w:rsidR="00844BCC" w:rsidRPr="006F491D">
          <w:rPr>
            <w:noProof/>
            <w:webHidden/>
          </w:rPr>
          <w:fldChar w:fldCharType="end"/>
        </w:r>
      </w:hyperlink>
    </w:p>
    <w:p w14:paraId="737626CF" w14:textId="1179FD22"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6" w:history="1">
        <w:r w:rsidR="00844BCC" w:rsidRPr="006F491D">
          <w:rPr>
            <w:rStyle w:val="Hyperlink"/>
            <w:noProof/>
            <w:color w:val="auto"/>
            <w:u w:val="none"/>
          </w:rPr>
          <w:t>Figure 3.16-b. Weight computation Layers Implementation</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_Toc76063896 \h </w:instrText>
        </w:r>
        <w:r w:rsidR="00844BCC" w:rsidRPr="006F491D">
          <w:rPr>
            <w:noProof/>
            <w:webHidden/>
          </w:rPr>
        </w:r>
        <w:r w:rsidR="00844BCC" w:rsidRPr="006F491D">
          <w:rPr>
            <w:noProof/>
            <w:webHidden/>
          </w:rPr>
          <w:fldChar w:fldCharType="separate"/>
        </w:r>
        <w:r w:rsidR="00844BCC" w:rsidRPr="006F491D">
          <w:rPr>
            <w:noProof/>
            <w:webHidden/>
          </w:rPr>
          <w:t>47</w:t>
        </w:r>
        <w:r w:rsidR="00844BCC" w:rsidRPr="006F491D">
          <w:rPr>
            <w:noProof/>
            <w:webHidden/>
          </w:rPr>
          <w:fldChar w:fldCharType="end"/>
        </w:r>
      </w:hyperlink>
    </w:p>
    <w:p w14:paraId="16BBD14E" w14:textId="5DB6D595"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7" w:history="1">
        <w:r w:rsidR="00844BCC" w:rsidRPr="006F491D">
          <w:rPr>
            <w:rStyle w:val="Hyperlink"/>
            <w:noProof/>
            <w:color w:val="auto"/>
            <w:u w:val="none"/>
          </w:rPr>
          <w:t>Figure 3.16-c. Weight computation Layers Implementation</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_Toc76063897 \h </w:instrText>
        </w:r>
        <w:r w:rsidR="00844BCC" w:rsidRPr="006F491D">
          <w:rPr>
            <w:noProof/>
            <w:webHidden/>
          </w:rPr>
        </w:r>
        <w:r w:rsidR="00844BCC" w:rsidRPr="006F491D">
          <w:rPr>
            <w:noProof/>
            <w:webHidden/>
          </w:rPr>
          <w:fldChar w:fldCharType="separate"/>
        </w:r>
        <w:r w:rsidR="00844BCC" w:rsidRPr="006F491D">
          <w:rPr>
            <w:noProof/>
            <w:webHidden/>
          </w:rPr>
          <w:t>48</w:t>
        </w:r>
        <w:r w:rsidR="00844BCC" w:rsidRPr="006F491D">
          <w:rPr>
            <w:noProof/>
            <w:webHidden/>
          </w:rPr>
          <w:fldChar w:fldCharType="end"/>
        </w:r>
      </w:hyperlink>
    </w:p>
    <w:p w14:paraId="3E596BC9" w14:textId="440BB281"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8" w:history="1">
        <w:r w:rsidR="00844BCC" w:rsidRPr="006F491D">
          <w:rPr>
            <w:rStyle w:val="Hyperlink"/>
            <w:noProof/>
            <w:color w:val="auto"/>
            <w:u w:val="none"/>
          </w:rPr>
          <w:t>Figure 3.16-d. Weight computation Layers Implementation</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_Toc76063898 \h </w:instrText>
        </w:r>
        <w:r w:rsidR="00844BCC" w:rsidRPr="006F491D">
          <w:rPr>
            <w:noProof/>
            <w:webHidden/>
          </w:rPr>
        </w:r>
        <w:r w:rsidR="00844BCC" w:rsidRPr="006F491D">
          <w:rPr>
            <w:noProof/>
            <w:webHidden/>
          </w:rPr>
          <w:fldChar w:fldCharType="separate"/>
        </w:r>
        <w:r w:rsidR="00844BCC" w:rsidRPr="006F491D">
          <w:rPr>
            <w:noProof/>
            <w:webHidden/>
          </w:rPr>
          <w:t>48</w:t>
        </w:r>
        <w:r w:rsidR="00844BCC" w:rsidRPr="006F491D">
          <w:rPr>
            <w:noProof/>
            <w:webHidden/>
          </w:rPr>
          <w:fldChar w:fldCharType="end"/>
        </w:r>
      </w:hyperlink>
    </w:p>
    <w:p w14:paraId="0788DEAE" w14:textId="1956A939"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899" w:history="1">
        <w:r w:rsidR="00844BCC" w:rsidRPr="006F491D">
          <w:rPr>
            <w:rStyle w:val="Hyperlink"/>
            <w:noProof/>
            <w:color w:val="auto"/>
            <w:u w:val="none"/>
          </w:rPr>
          <w:t>Figure 3.17. Output of TiSASRec Training Process</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_Toc76063899 \h </w:instrText>
        </w:r>
        <w:r w:rsidR="00844BCC" w:rsidRPr="006F491D">
          <w:rPr>
            <w:noProof/>
            <w:webHidden/>
          </w:rPr>
        </w:r>
        <w:r w:rsidR="00844BCC" w:rsidRPr="006F491D">
          <w:rPr>
            <w:noProof/>
            <w:webHidden/>
          </w:rPr>
          <w:fldChar w:fldCharType="separate"/>
        </w:r>
        <w:r w:rsidR="00844BCC" w:rsidRPr="006F491D">
          <w:rPr>
            <w:noProof/>
            <w:webHidden/>
          </w:rPr>
          <w:t>48</w:t>
        </w:r>
        <w:r w:rsidR="00844BCC" w:rsidRPr="006F491D">
          <w:rPr>
            <w:noProof/>
            <w:webHidden/>
          </w:rPr>
          <w:fldChar w:fldCharType="end"/>
        </w:r>
      </w:hyperlink>
    </w:p>
    <w:p w14:paraId="28D378D4" w14:textId="50F5768A"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0" w:history="1">
        <w:r w:rsidR="00844BCC" w:rsidRPr="006F491D">
          <w:rPr>
            <w:rStyle w:val="Hyperlink"/>
            <w:noProof/>
            <w:color w:val="auto"/>
            <w:u w:val="none"/>
          </w:rPr>
          <w:t>Figure 3.18. Prediction Function for scoring item</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_Toc76063900 \h </w:instrText>
        </w:r>
        <w:r w:rsidR="00844BCC" w:rsidRPr="006F491D">
          <w:rPr>
            <w:noProof/>
            <w:webHidden/>
          </w:rPr>
        </w:r>
        <w:r w:rsidR="00844BCC" w:rsidRPr="006F491D">
          <w:rPr>
            <w:noProof/>
            <w:webHidden/>
          </w:rPr>
          <w:fldChar w:fldCharType="separate"/>
        </w:r>
        <w:r w:rsidR="00844BCC" w:rsidRPr="006F491D">
          <w:rPr>
            <w:noProof/>
            <w:webHidden/>
          </w:rPr>
          <w:t>49</w:t>
        </w:r>
        <w:r w:rsidR="00844BCC" w:rsidRPr="006F491D">
          <w:rPr>
            <w:noProof/>
            <w:webHidden/>
          </w:rPr>
          <w:fldChar w:fldCharType="end"/>
        </w:r>
      </w:hyperlink>
    </w:p>
    <w:p w14:paraId="53CF18A8" w14:textId="12E0A94D"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1" w:history="1">
        <w:r w:rsidR="00844BCC" w:rsidRPr="006F491D">
          <w:rPr>
            <w:rStyle w:val="Hyperlink"/>
            <w:noProof/>
            <w:color w:val="auto"/>
            <w:u w:val="none"/>
          </w:rPr>
          <w:t>Figure 3.19. Loading Scoring mechanism from TiSASRec</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_Toc76063901 \h </w:instrText>
        </w:r>
        <w:r w:rsidR="00844BCC" w:rsidRPr="006F491D">
          <w:rPr>
            <w:noProof/>
            <w:webHidden/>
          </w:rPr>
        </w:r>
        <w:r w:rsidR="00844BCC" w:rsidRPr="006F491D">
          <w:rPr>
            <w:noProof/>
            <w:webHidden/>
          </w:rPr>
          <w:fldChar w:fldCharType="separate"/>
        </w:r>
        <w:r w:rsidR="00844BCC" w:rsidRPr="006F491D">
          <w:rPr>
            <w:noProof/>
            <w:webHidden/>
          </w:rPr>
          <w:t>49</w:t>
        </w:r>
        <w:r w:rsidR="00844BCC" w:rsidRPr="006F491D">
          <w:rPr>
            <w:noProof/>
            <w:webHidden/>
          </w:rPr>
          <w:fldChar w:fldCharType="end"/>
        </w:r>
      </w:hyperlink>
    </w:p>
    <w:p w14:paraId="4AF1D559" w14:textId="32A6E292"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2" w:history="1">
        <w:r w:rsidR="00844BCC" w:rsidRPr="006F491D">
          <w:rPr>
            <w:rStyle w:val="Hyperlink"/>
            <w:noProof/>
            <w:color w:val="auto"/>
            <w:u w:val="none"/>
          </w:rPr>
          <w:t>Figure 3.19- a. Getting ranking item list</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_Toc76063902 \h </w:instrText>
        </w:r>
        <w:r w:rsidR="00844BCC" w:rsidRPr="006F491D">
          <w:rPr>
            <w:noProof/>
            <w:webHidden/>
          </w:rPr>
        </w:r>
        <w:r w:rsidR="00844BCC" w:rsidRPr="006F491D">
          <w:rPr>
            <w:noProof/>
            <w:webHidden/>
          </w:rPr>
          <w:fldChar w:fldCharType="separate"/>
        </w:r>
        <w:r w:rsidR="00844BCC" w:rsidRPr="006F491D">
          <w:rPr>
            <w:noProof/>
            <w:webHidden/>
          </w:rPr>
          <w:t>50</w:t>
        </w:r>
        <w:r w:rsidR="00844BCC" w:rsidRPr="006F491D">
          <w:rPr>
            <w:noProof/>
            <w:webHidden/>
          </w:rPr>
          <w:fldChar w:fldCharType="end"/>
        </w:r>
      </w:hyperlink>
    </w:p>
    <w:p w14:paraId="3A929BE3" w14:textId="1400D9BC"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3" w:history="1">
        <w:r w:rsidR="00844BCC" w:rsidRPr="006F491D">
          <w:rPr>
            <w:rStyle w:val="Hyperlink"/>
            <w:noProof/>
            <w:color w:val="auto"/>
            <w:u w:val="none"/>
          </w:rPr>
          <w:t>Figure 3.19- b. Getting ranking item list</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_Toc76063903 \h </w:instrText>
        </w:r>
        <w:r w:rsidR="00844BCC" w:rsidRPr="006F491D">
          <w:rPr>
            <w:noProof/>
            <w:webHidden/>
          </w:rPr>
        </w:r>
        <w:r w:rsidR="00844BCC" w:rsidRPr="006F491D">
          <w:rPr>
            <w:noProof/>
            <w:webHidden/>
          </w:rPr>
          <w:fldChar w:fldCharType="separate"/>
        </w:r>
        <w:r w:rsidR="00844BCC" w:rsidRPr="006F491D">
          <w:rPr>
            <w:noProof/>
            <w:webHidden/>
          </w:rPr>
          <w:t>50</w:t>
        </w:r>
        <w:r w:rsidR="00844BCC" w:rsidRPr="006F491D">
          <w:rPr>
            <w:noProof/>
            <w:webHidden/>
          </w:rPr>
          <w:fldChar w:fldCharType="end"/>
        </w:r>
      </w:hyperlink>
    </w:p>
    <w:p w14:paraId="2573242A" w14:textId="077F75E0"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4" w:history="1">
        <w:r w:rsidR="00844BCC" w:rsidRPr="006F491D">
          <w:rPr>
            <w:rStyle w:val="Hyperlink"/>
            <w:noProof/>
            <w:color w:val="auto"/>
            <w:u w:val="none"/>
          </w:rPr>
          <w:t>Figure 3.20. Scoring, ranking and outputting recommendations</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_Toc76063904 \h </w:instrText>
        </w:r>
        <w:r w:rsidR="00844BCC" w:rsidRPr="006F491D">
          <w:rPr>
            <w:noProof/>
            <w:webHidden/>
          </w:rPr>
        </w:r>
        <w:r w:rsidR="00844BCC" w:rsidRPr="006F491D">
          <w:rPr>
            <w:noProof/>
            <w:webHidden/>
          </w:rPr>
          <w:fldChar w:fldCharType="separate"/>
        </w:r>
        <w:r w:rsidR="00844BCC" w:rsidRPr="006F491D">
          <w:rPr>
            <w:noProof/>
            <w:webHidden/>
          </w:rPr>
          <w:t>51</w:t>
        </w:r>
        <w:r w:rsidR="00844BCC" w:rsidRPr="006F491D">
          <w:rPr>
            <w:noProof/>
            <w:webHidden/>
          </w:rPr>
          <w:fldChar w:fldCharType="end"/>
        </w:r>
      </w:hyperlink>
    </w:p>
    <w:p w14:paraId="4D3F2AC9" w14:textId="7B5BF1DE"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5" w:history="1">
        <w:r w:rsidR="00844BCC" w:rsidRPr="006F491D">
          <w:rPr>
            <w:rStyle w:val="Hyperlink"/>
            <w:noProof/>
            <w:color w:val="auto"/>
            <w:u w:val="none"/>
          </w:rPr>
          <w:t>Figure 4.1. LDA Grid Search Implementation</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_Toc76063905 \h </w:instrText>
        </w:r>
        <w:r w:rsidR="00844BCC" w:rsidRPr="006F491D">
          <w:rPr>
            <w:noProof/>
            <w:webHidden/>
          </w:rPr>
        </w:r>
        <w:r w:rsidR="00844BCC" w:rsidRPr="006F491D">
          <w:rPr>
            <w:noProof/>
            <w:webHidden/>
          </w:rPr>
          <w:fldChar w:fldCharType="separate"/>
        </w:r>
        <w:r w:rsidR="00844BCC" w:rsidRPr="006F491D">
          <w:rPr>
            <w:noProof/>
            <w:webHidden/>
          </w:rPr>
          <w:t>52</w:t>
        </w:r>
        <w:r w:rsidR="00844BCC" w:rsidRPr="006F491D">
          <w:rPr>
            <w:noProof/>
            <w:webHidden/>
          </w:rPr>
          <w:fldChar w:fldCharType="end"/>
        </w:r>
      </w:hyperlink>
    </w:p>
    <w:p w14:paraId="0B593E75" w14:textId="41645C0F"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6" w:history="1">
        <w:r w:rsidR="00844BCC" w:rsidRPr="006F491D">
          <w:rPr>
            <w:rStyle w:val="Hyperlink"/>
            <w:noProof/>
            <w:color w:val="auto"/>
            <w:u w:val="none"/>
          </w:rPr>
          <w:t>Figure 4.2. Grid Search results on LDA original model base</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_Toc76063906 \h </w:instrText>
        </w:r>
        <w:r w:rsidR="00844BCC" w:rsidRPr="006F491D">
          <w:rPr>
            <w:noProof/>
            <w:webHidden/>
          </w:rPr>
        </w:r>
        <w:r w:rsidR="00844BCC" w:rsidRPr="006F491D">
          <w:rPr>
            <w:noProof/>
            <w:webHidden/>
          </w:rPr>
          <w:fldChar w:fldCharType="separate"/>
        </w:r>
        <w:r w:rsidR="00844BCC" w:rsidRPr="006F491D">
          <w:rPr>
            <w:noProof/>
            <w:webHidden/>
          </w:rPr>
          <w:t>53</w:t>
        </w:r>
        <w:r w:rsidR="00844BCC" w:rsidRPr="006F491D">
          <w:rPr>
            <w:noProof/>
            <w:webHidden/>
          </w:rPr>
          <w:fldChar w:fldCharType="end"/>
        </w:r>
      </w:hyperlink>
    </w:p>
    <w:p w14:paraId="79BDD562" w14:textId="36413107"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7" w:history="1">
        <w:r w:rsidR="00844BCC" w:rsidRPr="006F491D">
          <w:rPr>
            <w:rStyle w:val="Hyperlink"/>
            <w:noProof/>
            <w:color w:val="auto"/>
            <w:u w:val="none"/>
          </w:rPr>
          <w:t>Figure 4.3. Overall visualization of LDA Mallet performance</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_Toc76063907 \h </w:instrText>
        </w:r>
        <w:r w:rsidR="00844BCC" w:rsidRPr="006F491D">
          <w:rPr>
            <w:noProof/>
            <w:webHidden/>
          </w:rPr>
        </w:r>
        <w:r w:rsidR="00844BCC" w:rsidRPr="006F491D">
          <w:rPr>
            <w:noProof/>
            <w:webHidden/>
          </w:rPr>
          <w:fldChar w:fldCharType="separate"/>
        </w:r>
        <w:r w:rsidR="00844BCC" w:rsidRPr="006F491D">
          <w:rPr>
            <w:noProof/>
            <w:webHidden/>
          </w:rPr>
          <w:t>54</w:t>
        </w:r>
        <w:r w:rsidR="00844BCC" w:rsidRPr="006F491D">
          <w:rPr>
            <w:noProof/>
            <w:webHidden/>
          </w:rPr>
          <w:fldChar w:fldCharType="end"/>
        </w:r>
      </w:hyperlink>
    </w:p>
    <w:p w14:paraId="02B00A5D" w14:textId="2829A85E"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8" w:history="1">
        <w:r w:rsidR="00844BCC" w:rsidRPr="006F491D">
          <w:rPr>
            <w:rStyle w:val="Hyperlink"/>
            <w:noProof/>
            <w:color w:val="auto"/>
            <w:u w:val="none"/>
          </w:rPr>
          <w:t>Figure 4.4. Overall visualization of LDA Mallet term- topic relation for topic 1</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_Toc76063908 \h </w:instrText>
        </w:r>
        <w:r w:rsidR="00844BCC" w:rsidRPr="006F491D">
          <w:rPr>
            <w:noProof/>
            <w:webHidden/>
          </w:rPr>
        </w:r>
        <w:r w:rsidR="00844BCC" w:rsidRPr="006F491D">
          <w:rPr>
            <w:noProof/>
            <w:webHidden/>
          </w:rPr>
          <w:fldChar w:fldCharType="separate"/>
        </w:r>
        <w:r w:rsidR="00844BCC" w:rsidRPr="006F491D">
          <w:rPr>
            <w:noProof/>
            <w:webHidden/>
          </w:rPr>
          <w:t>55</w:t>
        </w:r>
        <w:r w:rsidR="00844BCC" w:rsidRPr="006F491D">
          <w:rPr>
            <w:noProof/>
            <w:webHidden/>
          </w:rPr>
          <w:fldChar w:fldCharType="end"/>
        </w:r>
      </w:hyperlink>
    </w:p>
    <w:p w14:paraId="368A4BB5" w14:textId="55A01C59"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09" w:history="1">
        <w:r w:rsidR="00844BCC" w:rsidRPr="006F491D">
          <w:rPr>
            <w:rStyle w:val="Hyperlink"/>
            <w:noProof/>
            <w:color w:val="auto"/>
            <w:u w:val="none"/>
          </w:rPr>
          <w:t>Figure 4.5. LDA- TiSASRec Model NDCG @10 and HR@10 on evaluate and test data</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_Toc76063909 \h </w:instrText>
        </w:r>
        <w:r w:rsidR="00844BCC" w:rsidRPr="006F491D">
          <w:rPr>
            <w:noProof/>
            <w:webHidden/>
          </w:rPr>
        </w:r>
        <w:r w:rsidR="00844BCC" w:rsidRPr="006F491D">
          <w:rPr>
            <w:noProof/>
            <w:webHidden/>
          </w:rPr>
          <w:fldChar w:fldCharType="separate"/>
        </w:r>
        <w:r w:rsidR="00844BCC" w:rsidRPr="006F491D">
          <w:rPr>
            <w:noProof/>
            <w:webHidden/>
          </w:rPr>
          <w:t>57</w:t>
        </w:r>
        <w:r w:rsidR="00844BCC" w:rsidRPr="006F491D">
          <w:rPr>
            <w:noProof/>
            <w:webHidden/>
          </w:rPr>
          <w:fldChar w:fldCharType="end"/>
        </w:r>
      </w:hyperlink>
    </w:p>
    <w:p w14:paraId="728721E4" w14:textId="78133A8C"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10" w:history="1">
        <w:r w:rsidR="00844BCC" w:rsidRPr="006F491D">
          <w:rPr>
            <w:rStyle w:val="Hyperlink"/>
            <w:noProof/>
            <w:color w:val="auto"/>
            <w:u w:val="none"/>
          </w:rPr>
          <w:t>Figure 4.6. Original TiSASRec NDCG @10 and HR@10</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_Toc76063910 \h </w:instrText>
        </w:r>
        <w:r w:rsidR="00844BCC" w:rsidRPr="006F491D">
          <w:rPr>
            <w:noProof/>
            <w:webHidden/>
          </w:rPr>
        </w:r>
        <w:r w:rsidR="00844BCC" w:rsidRPr="006F491D">
          <w:rPr>
            <w:noProof/>
            <w:webHidden/>
          </w:rPr>
          <w:fldChar w:fldCharType="separate"/>
        </w:r>
        <w:r w:rsidR="00844BCC" w:rsidRPr="006F491D">
          <w:rPr>
            <w:noProof/>
            <w:webHidden/>
          </w:rPr>
          <w:t>59</w:t>
        </w:r>
        <w:r w:rsidR="00844BCC" w:rsidRPr="006F491D">
          <w:rPr>
            <w:noProof/>
            <w:webHidden/>
          </w:rPr>
          <w:fldChar w:fldCharType="end"/>
        </w:r>
      </w:hyperlink>
    </w:p>
    <w:p w14:paraId="452C0F14" w14:textId="240A8CAA"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11" w:history="1">
        <w:r w:rsidR="00844BCC" w:rsidRPr="006F491D">
          <w:rPr>
            <w:rStyle w:val="Hyperlink"/>
            <w:noProof/>
            <w:color w:val="auto"/>
            <w:u w:val="none"/>
          </w:rPr>
          <w:t>Figure 4.7. Original SASR NDCG @10 and HR@10</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_Toc76063911 \h </w:instrText>
        </w:r>
        <w:r w:rsidR="00844BCC" w:rsidRPr="006F491D">
          <w:rPr>
            <w:noProof/>
            <w:webHidden/>
          </w:rPr>
        </w:r>
        <w:r w:rsidR="00844BCC" w:rsidRPr="006F491D">
          <w:rPr>
            <w:noProof/>
            <w:webHidden/>
          </w:rPr>
          <w:fldChar w:fldCharType="separate"/>
        </w:r>
        <w:r w:rsidR="00844BCC" w:rsidRPr="006F491D">
          <w:rPr>
            <w:noProof/>
            <w:webHidden/>
          </w:rPr>
          <w:t>59</w:t>
        </w:r>
        <w:r w:rsidR="00844BCC" w:rsidRPr="006F491D">
          <w:rPr>
            <w:noProof/>
            <w:webHidden/>
          </w:rPr>
          <w:fldChar w:fldCharType="end"/>
        </w:r>
      </w:hyperlink>
    </w:p>
    <w:p w14:paraId="464B57CB" w14:textId="3C96A032" w:rsidR="00844BCC" w:rsidRPr="006F491D" w:rsidRDefault="002C56AC">
      <w:pPr>
        <w:pStyle w:val="TableofFigures"/>
        <w:tabs>
          <w:tab w:val="right" w:leader="dot" w:pos="9395"/>
        </w:tabs>
        <w:rPr>
          <w:rFonts w:asciiTheme="minorHAnsi" w:eastAsiaTheme="minorEastAsia" w:hAnsiTheme="minorHAnsi" w:cstheme="minorBidi"/>
          <w:noProof/>
        </w:rPr>
      </w:pPr>
      <w:hyperlink w:anchor="_Toc76063912" w:history="1">
        <w:r w:rsidR="00844BCC" w:rsidRPr="006F491D">
          <w:rPr>
            <w:rStyle w:val="Hyperlink"/>
            <w:noProof/>
            <w:color w:val="auto"/>
            <w:u w:val="none"/>
          </w:rPr>
          <w:t>Figure 4.8. Comparison HR@10 for TiSASRec_LDA, TiSASRec and SASRec</w:t>
        </w:r>
        <w:r w:rsidR="00844BCC" w:rsidRPr="006F491D">
          <w:rPr>
            <w:noProof/>
            <w:webHidden/>
          </w:rPr>
          <w:tab/>
        </w:r>
        <w:r w:rsidR="00844BCC" w:rsidRPr="006F491D">
          <w:rPr>
            <w:noProof/>
            <w:webHidden/>
          </w:rPr>
          <w:fldChar w:fldCharType="begin"/>
        </w:r>
        <w:r w:rsidR="00844BCC" w:rsidRPr="006F491D">
          <w:rPr>
            <w:noProof/>
            <w:webHidden/>
          </w:rPr>
          <w:instrText xml:space="preserve"> PAGEREF _Toc76063912 \h </w:instrText>
        </w:r>
        <w:r w:rsidR="00844BCC" w:rsidRPr="006F491D">
          <w:rPr>
            <w:noProof/>
            <w:webHidden/>
          </w:rPr>
        </w:r>
        <w:r w:rsidR="00844BCC" w:rsidRPr="006F491D">
          <w:rPr>
            <w:noProof/>
            <w:webHidden/>
          </w:rPr>
          <w:fldChar w:fldCharType="separate"/>
        </w:r>
        <w:r w:rsidR="00844BCC" w:rsidRPr="006F491D">
          <w:rPr>
            <w:noProof/>
            <w:webHidden/>
          </w:rPr>
          <w:t>60</w:t>
        </w:r>
        <w:r w:rsidR="00844BCC" w:rsidRPr="006F491D">
          <w:rPr>
            <w:noProof/>
            <w:webHidden/>
          </w:rPr>
          <w:fldChar w:fldCharType="end"/>
        </w:r>
      </w:hyperlink>
    </w:p>
    <w:p w14:paraId="6B697417" w14:textId="77777777" w:rsidR="00844BCC" w:rsidRPr="006F491D" w:rsidRDefault="00CA47D7" w:rsidP="00CA47D7">
      <w:pPr>
        <w:pStyle w:val="Heading1"/>
        <w:spacing w:line="480" w:lineRule="auto"/>
        <w:jc w:val="both"/>
        <w:rPr>
          <w:rFonts w:ascii="Times New Roman" w:eastAsia="Times New Roman" w:hAnsi="Times New Roman" w:cs="Times New Roman"/>
          <w:sz w:val="24"/>
          <w:szCs w:val="24"/>
        </w:rPr>
      </w:pPr>
      <w:r w:rsidRPr="006F491D">
        <w:rPr>
          <w:rFonts w:ascii="Times New Roman" w:eastAsia="Times New Roman" w:hAnsi="Times New Roman" w:cs="Times New Roman"/>
          <w:sz w:val="24"/>
          <w:szCs w:val="24"/>
        </w:rPr>
        <w:fldChar w:fldCharType="end"/>
      </w:r>
      <w:bookmarkStart w:id="7" w:name="_Toc75177267"/>
      <w:r w:rsidR="00844BCC" w:rsidRPr="006F491D">
        <w:rPr>
          <w:rFonts w:ascii="Times New Roman" w:eastAsia="Times New Roman" w:hAnsi="Times New Roman" w:cs="Times New Roman"/>
          <w:sz w:val="24"/>
          <w:szCs w:val="24"/>
        </w:rPr>
        <w:br w:type="page"/>
      </w:r>
    </w:p>
    <w:p w14:paraId="06227937" w14:textId="3AE7401F" w:rsidR="00AE73D9" w:rsidRPr="00B93B6A" w:rsidRDefault="00AD0ED1" w:rsidP="00B93B6A">
      <w:pPr>
        <w:pStyle w:val="Heading1"/>
        <w:spacing w:line="480" w:lineRule="auto"/>
        <w:jc w:val="center"/>
        <w:rPr>
          <w:rFonts w:ascii="Times New Roman" w:hAnsi="Times New Roman" w:cs="Times New Roman"/>
          <w:b/>
          <w:bCs/>
          <w:sz w:val="28"/>
          <w:szCs w:val="28"/>
        </w:rPr>
      </w:pPr>
      <w:bookmarkStart w:id="8" w:name="_Toc78037093"/>
      <w:r w:rsidRPr="00B93B6A">
        <w:rPr>
          <w:rFonts w:ascii="Times New Roman" w:hAnsi="Times New Roman" w:cs="Times New Roman"/>
          <w:b/>
          <w:bCs/>
        </w:rPr>
        <w:lastRenderedPageBreak/>
        <w:t>ABBREVIATION</w:t>
      </w:r>
      <w:bookmarkEnd w:id="7"/>
      <w:bookmarkEnd w:id="8"/>
    </w:p>
    <w:tbl>
      <w:tblPr>
        <w:tblStyle w:val="TableGrid"/>
        <w:tblW w:w="9879" w:type="dxa"/>
        <w:jc w:val="center"/>
        <w:tblLook w:val="04A0" w:firstRow="1" w:lastRow="0" w:firstColumn="1" w:lastColumn="0" w:noHBand="0" w:noVBand="1"/>
      </w:tblPr>
      <w:tblGrid>
        <w:gridCol w:w="1932"/>
        <w:gridCol w:w="7947"/>
      </w:tblGrid>
      <w:tr w:rsidR="006F491D" w:rsidRPr="006F491D" w14:paraId="4E49A262" w14:textId="77777777" w:rsidTr="003B351E">
        <w:trPr>
          <w:trHeight w:val="522"/>
          <w:jc w:val="center"/>
        </w:trPr>
        <w:tc>
          <w:tcPr>
            <w:tcW w:w="1932" w:type="dxa"/>
          </w:tcPr>
          <w:p w14:paraId="1CB437D8" w14:textId="6D587A5D" w:rsidR="00AD0ED1" w:rsidRPr="006F491D" w:rsidRDefault="00AD0ED1" w:rsidP="00CA47D7">
            <w:pPr>
              <w:spacing w:line="480" w:lineRule="auto"/>
              <w:jc w:val="center"/>
            </w:pPr>
            <w:r w:rsidRPr="006F491D">
              <w:t>Notation</w:t>
            </w:r>
          </w:p>
        </w:tc>
        <w:tc>
          <w:tcPr>
            <w:tcW w:w="7947" w:type="dxa"/>
          </w:tcPr>
          <w:p w14:paraId="48CF284B" w14:textId="2CD1025C" w:rsidR="00AD0ED1" w:rsidRPr="006F491D" w:rsidRDefault="00AD0ED1" w:rsidP="00CA47D7">
            <w:pPr>
              <w:spacing w:line="480" w:lineRule="auto"/>
              <w:jc w:val="center"/>
            </w:pPr>
            <w:r w:rsidRPr="006F491D">
              <w:t>Description</w:t>
            </w:r>
          </w:p>
        </w:tc>
      </w:tr>
      <w:tr w:rsidR="006F491D" w:rsidRPr="006F491D" w14:paraId="1A265007" w14:textId="77777777" w:rsidTr="003B351E">
        <w:trPr>
          <w:trHeight w:val="506"/>
          <w:jc w:val="center"/>
        </w:trPr>
        <w:tc>
          <w:tcPr>
            <w:tcW w:w="1932" w:type="dxa"/>
          </w:tcPr>
          <w:p w14:paraId="79E75AF8" w14:textId="2654C5A6" w:rsidR="00AD0ED1" w:rsidRPr="006F491D" w:rsidRDefault="00AD0ED1" w:rsidP="00CA47D7">
            <w:pPr>
              <w:spacing w:line="480" w:lineRule="auto"/>
              <w:jc w:val="both"/>
            </w:pPr>
            <w:r w:rsidRPr="006F491D">
              <w:t>LDA</w:t>
            </w:r>
          </w:p>
        </w:tc>
        <w:tc>
          <w:tcPr>
            <w:tcW w:w="7947" w:type="dxa"/>
          </w:tcPr>
          <w:p w14:paraId="3B99E656" w14:textId="65659B2E" w:rsidR="00AD0ED1" w:rsidRPr="006F491D" w:rsidRDefault="00AD0ED1" w:rsidP="00CA47D7">
            <w:pPr>
              <w:spacing w:line="480" w:lineRule="auto"/>
              <w:jc w:val="both"/>
            </w:pPr>
            <w:r w:rsidRPr="006F491D">
              <w:t>Linear Dirichlet Allocation</w:t>
            </w:r>
          </w:p>
        </w:tc>
      </w:tr>
      <w:tr w:rsidR="006F491D" w:rsidRPr="006F491D" w14:paraId="7B90C864" w14:textId="77777777" w:rsidTr="003B351E">
        <w:trPr>
          <w:trHeight w:val="522"/>
          <w:jc w:val="center"/>
        </w:trPr>
        <w:tc>
          <w:tcPr>
            <w:tcW w:w="1932" w:type="dxa"/>
          </w:tcPr>
          <w:p w14:paraId="4AD8EDC4" w14:textId="171D44FA" w:rsidR="00AD0ED1" w:rsidRPr="006F491D" w:rsidRDefault="00AD0ED1" w:rsidP="00CA47D7">
            <w:pPr>
              <w:spacing w:line="480" w:lineRule="auto"/>
              <w:jc w:val="both"/>
            </w:pPr>
            <w:r w:rsidRPr="006F491D">
              <w:t>TiSASRec</w:t>
            </w:r>
          </w:p>
        </w:tc>
        <w:tc>
          <w:tcPr>
            <w:tcW w:w="7947" w:type="dxa"/>
          </w:tcPr>
          <w:p w14:paraId="7F264E24" w14:textId="2255282A" w:rsidR="00AD0ED1" w:rsidRPr="006F491D" w:rsidRDefault="00AD0ED1" w:rsidP="00CA47D7">
            <w:pPr>
              <w:spacing w:line="480" w:lineRule="auto"/>
              <w:jc w:val="both"/>
            </w:pPr>
            <w:r w:rsidRPr="006F491D">
              <w:t>Time- interval Self- Attention based Sequential Recommendation system</w:t>
            </w:r>
          </w:p>
        </w:tc>
      </w:tr>
      <w:tr w:rsidR="006F491D" w:rsidRPr="006F491D" w14:paraId="2C63AB38" w14:textId="77777777" w:rsidTr="003B351E">
        <w:trPr>
          <w:trHeight w:val="506"/>
          <w:jc w:val="center"/>
        </w:trPr>
        <w:tc>
          <w:tcPr>
            <w:tcW w:w="1932" w:type="dxa"/>
          </w:tcPr>
          <w:p w14:paraId="7C649458" w14:textId="1EE2A1E2" w:rsidR="00AD0ED1" w:rsidRPr="006F491D" w:rsidRDefault="00AD0ED1" w:rsidP="00CA47D7">
            <w:pPr>
              <w:spacing w:line="480" w:lineRule="auto"/>
              <w:jc w:val="both"/>
            </w:pPr>
            <w:r w:rsidRPr="006F491D">
              <w:t>MK</w:t>
            </w:r>
          </w:p>
        </w:tc>
        <w:tc>
          <w:tcPr>
            <w:tcW w:w="7947" w:type="dxa"/>
          </w:tcPr>
          <w:p w14:paraId="399BE317" w14:textId="6E1FE628" w:rsidR="00AD0ED1" w:rsidRPr="006F491D" w:rsidRDefault="00AD0ED1" w:rsidP="00CA47D7">
            <w:pPr>
              <w:spacing w:line="480" w:lineRule="auto"/>
              <w:jc w:val="both"/>
            </w:pPr>
            <w:r w:rsidRPr="006F491D">
              <w:t>Markov Chain</w:t>
            </w:r>
          </w:p>
        </w:tc>
      </w:tr>
      <w:tr w:rsidR="006F491D" w:rsidRPr="006F491D" w14:paraId="3F70DAB1" w14:textId="77777777" w:rsidTr="003B351E">
        <w:trPr>
          <w:trHeight w:val="522"/>
          <w:jc w:val="center"/>
        </w:trPr>
        <w:tc>
          <w:tcPr>
            <w:tcW w:w="1932" w:type="dxa"/>
          </w:tcPr>
          <w:p w14:paraId="06AC5039" w14:textId="47581322" w:rsidR="00AD0ED1" w:rsidRPr="006F491D" w:rsidRDefault="00AD0ED1" w:rsidP="00CA47D7">
            <w:pPr>
              <w:spacing w:line="480" w:lineRule="auto"/>
              <w:jc w:val="both"/>
            </w:pPr>
            <w:r w:rsidRPr="006F491D">
              <w:t>CNN</w:t>
            </w:r>
          </w:p>
        </w:tc>
        <w:tc>
          <w:tcPr>
            <w:tcW w:w="7947" w:type="dxa"/>
          </w:tcPr>
          <w:p w14:paraId="1B8E5C1F" w14:textId="59F2B098" w:rsidR="00AD0ED1" w:rsidRPr="006F491D" w:rsidRDefault="00AD0ED1" w:rsidP="00CA47D7">
            <w:pPr>
              <w:spacing w:line="480" w:lineRule="auto"/>
              <w:jc w:val="both"/>
            </w:pPr>
            <w:r w:rsidRPr="006F491D">
              <w:t>Convolutional Neural Networks</w:t>
            </w:r>
          </w:p>
        </w:tc>
      </w:tr>
      <w:tr w:rsidR="006F491D" w:rsidRPr="006F491D" w14:paraId="773386B3" w14:textId="77777777" w:rsidTr="003B351E">
        <w:trPr>
          <w:trHeight w:val="506"/>
          <w:jc w:val="center"/>
        </w:trPr>
        <w:tc>
          <w:tcPr>
            <w:tcW w:w="1932" w:type="dxa"/>
          </w:tcPr>
          <w:p w14:paraId="67829270" w14:textId="3CC35AAB" w:rsidR="00AD0ED1" w:rsidRPr="006F491D" w:rsidRDefault="00AD0ED1" w:rsidP="00CA47D7">
            <w:pPr>
              <w:spacing w:line="480" w:lineRule="auto"/>
              <w:jc w:val="both"/>
            </w:pPr>
            <w:r w:rsidRPr="006F491D">
              <w:t>RNN</w:t>
            </w:r>
          </w:p>
        </w:tc>
        <w:tc>
          <w:tcPr>
            <w:tcW w:w="7947" w:type="dxa"/>
          </w:tcPr>
          <w:p w14:paraId="1738C03C" w14:textId="3402165A" w:rsidR="00AD0ED1" w:rsidRPr="006F491D" w:rsidRDefault="00AD0ED1" w:rsidP="00CA47D7">
            <w:pPr>
              <w:spacing w:line="480" w:lineRule="auto"/>
              <w:jc w:val="both"/>
            </w:pPr>
            <w:r w:rsidRPr="006F491D">
              <w:t>Recurrent Neural Networks</w:t>
            </w:r>
          </w:p>
        </w:tc>
      </w:tr>
      <w:tr w:rsidR="006F491D" w:rsidRPr="006F491D" w14:paraId="0D724130" w14:textId="77777777" w:rsidTr="003B351E">
        <w:trPr>
          <w:trHeight w:val="522"/>
          <w:jc w:val="center"/>
        </w:trPr>
        <w:tc>
          <w:tcPr>
            <w:tcW w:w="1932" w:type="dxa"/>
          </w:tcPr>
          <w:p w14:paraId="03E5424B" w14:textId="6B831BC1" w:rsidR="00AD0ED1" w:rsidRPr="006F491D" w:rsidRDefault="00E65A83" w:rsidP="00CA47D7">
            <w:pPr>
              <w:spacing w:line="480" w:lineRule="auto"/>
              <w:jc w:val="both"/>
            </w:pPr>
            <w:r w:rsidRPr="006F491D">
              <w:t>SA</w:t>
            </w:r>
          </w:p>
        </w:tc>
        <w:tc>
          <w:tcPr>
            <w:tcW w:w="7947" w:type="dxa"/>
          </w:tcPr>
          <w:p w14:paraId="0D2CDEF6" w14:textId="7DFB9C60" w:rsidR="00AD0ED1" w:rsidRPr="006F491D" w:rsidRDefault="00E65A83" w:rsidP="00CA47D7">
            <w:pPr>
              <w:spacing w:line="480" w:lineRule="auto"/>
              <w:jc w:val="both"/>
            </w:pPr>
            <w:r w:rsidRPr="006F491D">
              <w:t xml:space="preserve">Self- Attention </w:t>
            </w:r>
          </w:p>
        </w:tc>
      </w:tr>
      <w:tr w:rsidR="006F491D" w:rsidRPr="006F491D" w14:paraId="431BA688" w14:textId="77777777" w:rsidTr="003B351E">
        <w:trPr>
          <w:trHeight w:val="279"/>
          <w:jc w:val="center"/>
        </w:trPr>
        <w:tc>
          <w:tcPr>
            <w:tcW w:w="1932" w:type="dxa"/>
          </w:tcPr>
          <w:p w14:paraId="16D0849A" w14:textId="77777777" w:rsidR="00B36FB0" w:rsidRPr="006F491D" w:rsidRDefault="00B36FB0" w:rsidP="00CA47D7">
            <w:pPr>
              <w:tabs>
                <w:tab w:val="left" w:pos="2977"/>
              </w:tabs>
              <w:spacing w:line="480" w:lineRule="auto"/>
              <w:jc w:val="both"/>
            </w:pPr>
            <w:r w:rsidRPr="006F491D">
              <w:t>SASR</w:t>
            </w:r>
          </w:p>
          <w:p w14:paraId="417C645C" w14:textId="77777777" w:rsidR="00B36FB0" w:rsidRPr="006F491D" w:rsidRDefault="00B36FB0" w:rsidP="00CA47D7">
            <w:pPr>
              <w:spacing w:line="480" w:lineRule="auto"/>
              <w:jc w:val="both"/>
            </w:pPr>
          </w:p>
        </w:tc>
        <w:tc>
          <w:tcPr>
            <w:tcW w:w="7947" w:type="dxa"/>
          </w:tcPr>
          <w:p w14:paraId="5C22EE45" w14:textId="00B25FF8" w:rsidR="003B351E" w:rsidRPr="006F491D" w:rsidRDefault="00B36FB0" w:rsidP="00CA47D7">
            <w:pPr>
              <w:spacing w:line="480" w:lineRule="auto"/>
              <w:jc w:val="both"/>
            </w:pPr>
            <w:r w:rsidRPr="006F491D">
              <w:t>Self- Attention Sequential Recommendatio</w:t>
            </w:r>
            <w:r w:rsidR="003B351E" w:rsidRPr="006F491D">
              <w:t>n</w:t>
            </w:r>
          </w:p>
        </w:tc>
      </w:tr>
      <w:tr w:rsidR="006F491D" w:rsidRPr="006F491D" w14:paraId="0FD24933" w14:textId="77777777" w:rsidTr="003B351E">
        <w:trPr>
          <w:trHeight w:val="506"/>
          <w:jc w:val="center"/>
        </w:trPr>
        <w:tc>
          <w:tcPr>
            <w:tcW w:w="1932" w:type="dxa"/>
          </w:tcPr>
          <w:p w14:paraId="33B1E0A4" w14:textId="64A064FF" w:rsidR="003B351E" w:rsidRPr="006F491D" w:rsidRDefault="003B351E" w:rsidP="00CA47D7">
            <w:pPr>
              <w:tabs>
                <w:tab w:val="left" w:pos="2977"/>
              </w:tabs>
              <w:spacing w:line="480" w:lineRule="auto"/>
              <w:jc w:val="both"/>
            </w:pPr>
            <w:r w:rsidRPr="006F491D">
              <w:t>NDCG@10</w:t>
            </w:r>
          </w:p>
        </w:tc>
        <w:tc>
          <w:tcPr>
            <w:tcW w:w="7947" w:type="dxa"/>
          </w:tcPr>
          <w:p w14:paraId="4A03D369" w14:textId="233E4D45" w:rsidR="006A6C8A" w:rsidRPr="006F491D" w:rsidRDefault="00950982" w:rsidP="00CA47D7">
            <w:pPr>
              <w:spacing w:line="480" w:lineRule="auto"/>
              <w:jc w:val="both"/>
            </w:pPr>
            <w:r w:rsidRPr="006F491D">
              <w:t xml:space="preserve">Normalized </w:t>
            </w:r>
            <w:r w:rsidR="00A45728" w:rsidRPr="006F491D">
              <w:t>D</w:t>
            </w:r>
            <w:r w:rsidRPr="006F491D">
              <w:t xml:space="preserve">iscounted </w:t>
            </w:r>
            <w:r w:rsidR="00A45728" w:rsidRPr="006F491D">
              <w:t>C</w:t>
            </w:r>
            <w:r w:rsidRPr="006F491D">
              <w:t xml:space="preserve">umulative </w:t>
            </w:r>
            <w:r w:rsidR="00A45728" w:rsidRPr="006F491D">
              <w:t>G</w:t>
            </w:r>
            <w:r w:rsidRPr="006F491D">
              <w:t>ain</w:t>
            </w:r>
            <w:r w:rsidR="003B351E" w:rsidRPr="006F491D">
              <w:t xml:space="preserve"> for top 10</w:t>
            </w:r>
          </w:p>
        </w:tc>
      </w:tr>
      <w:tr w:rsidR="00E638D8" w:rsidRPr="006F491D" w14:paraId="109918EC" w14:textId="77777777" w:rsidTr="003B351E">
        <w:trPr>
          <w:trHeight w:val="506"/>
          <w:jc w:val="center"/>
        </w:trPr>
        <w:tc>
          <w:tcPr>
            <w:tcW w:w="1932" w:type="dxa"/>
          </w:tcPr>
          <w:p w14:paraId="6DAD3A56" w14:textId="6065BBCA" w:rsidR="003B351E" w:rsidRPr="006F491D" w:rsidRDefault="003B351E" w:rsidP="00CA47D7">
            <w:pPr>
              <w:tabs>
                <w:tab w:val="left" w:pos="2977"/>
              </w:tabs>
              <w:spacing w:line="480" w:lineRule="auto"/>
              <w:jc w:val="both"/>
            </w:pPr>
            <w:r w:rsidRPr="006F491D">
              <w:t>H</w:t>
            </w:r>
            <w:r w:rsidR="0002650F" w:rsidRPr="006F491D">
              <w:t>R</w:t>
            </w:r>
            <w:r w:rsidRPr="006F491D">
              <w:t>@10</w:t>
            </w:r>
          </w:p>
        </w:tc>
        <w:tc>
          <w:tcPr>
            <w:tcW w:w="7947" w:type="dxa"/>
          </w:tcPr>
          <w:p w14:paraId="29A3EBC8" w14:textId="4EB608CD" w:rsidR="003B351E" w:rsidRPr="006F491D" w:rsidRDefault="003B351E" w:rsidP="00CA47D7">
            <w:pPr>
              <w:spacing w:line="480" w:lineRule="auto"/>
              <w:jc w:val="both"/>
            </w:pPr>
            <w:r w:rsidRPr="006F491D">
              <w:t>Hit Rate for top 10</w:t>
            </w:r>
          </w:p>
        </w:tc>
      </w:tr>
    </w:tbl>
    <w:p w14:paraId="558F4CA6" w14:textId="39B52C72" w:rsidR="00AD0ED1" w:rsidRPr="006F491D" w:rsidRDefault="00AD0ED1" w:rsidP="00CA47D7">
      <w:pPr>
        <w:spacing w:line="480" w:lineRule="auto"/>
        <w:jc w:val="both"/>
      </w:pPr>
    </w:p>
    <w:p w14:paraId="3C8F6240" w14:textId="77777777" w:rsidR="00550349" w:rsidRPr="006F491D" w:rsidRDefault="00550349" w:rsidP="00CA47D7">
      <w:pPr>
        <w:pStyle w:val="Heading1"/>
        <w:spacing w:line="480" w:lineRule="auto"/>
        <w:jc w:val="both"/>
        <w:rPr>
          <w:rFonts w:ascii="Times New Roman" w:hAnsi="Times New Roman" w:cs="Times New Roman"/>
          <w:sz w:val="24"/>
          <w:szCs w:val="24"/>
        </w:rPr>
      </w:pPr>
      <w:r w:rsidRPr="006F491D">
        <w:rPr>
          <w:rFonts w:ascii="Times New Roman" w:hAnsi="Times New Roman" w:cs="Times New Roman"/>
          <w:sz w:val="24"/>
          <w:szCs w:val="24"/>
        </w:rPr>
        <w:br w:type="page"/>
      </w:r>
    </w:p>
    <w:p w14:paraId="4C094E8C" w14:textId="4D297A1D" w:rsidR="00C22F81" w:rsidRPr="00B93B6A" w:rsidRDefault="00AD0ED1" w:rsidP="00B93B6A">
      <w:pPr>
        <w:pStyle w:val="Heading1"/>
        <w:spacing w:line="480" w:lineRule="auto"/>
        <w:jc w:val="center"/>
        <w:rPr>
          <w:rFonts w:ascii="Times New Roman" w:hAnsi="Times New Roman" w:cs="Times New Roman"/>
          <w:b/>
          <w:bCs/>
        </w:rPr>
      </w:pPr>
      <w:bookmarkStart w:id="9" w:name="_Toc75177268"/>
      <w:bookmarkStart w:id="10" w:name="_Toc78037094"/>
      <w:r w:rsidRPr="00B93B6A">
        <w:rPr>
          <w:rFonts w:ascii="Times New Roman" w:hAnsi="Times New Roman" w:cs="Times New Roman"/>
          <w:b/>
          <w:bCs/>
        </w:rPr>
        <w:lastRenderedPageBreak/>
        <w:t>ABSTRACT</w:t>
      </w:r>
      <w:bookmarkEnd w:id="9"/>
      <w:bookmarkEnd w:id="10"/>
    </w:p>
    <w:p w14:paraId="36F40DB8" w14:textId="0465AC02" w:rsidR="00F8308B" w:rsidRPr="006F491D" w:rsidRDefault="00C22F81" w:rsidP="00CA47D7">
      <w:pPr>
        <w:pStyle w:val="NormalWeb"/>
        <w:spacing w:line="480" w:lineRule="auto"/>
        <w:ind w:firstLine="680"/>
        <w:jc w:val="both"/>
      </w:pPr>
      <w:r w:rsidRPr="006F491D">
        <w:t xml:space="preserve">The more data, the less work we </w:t>
      </w:r>
      <w:r w:rsidR="005A092F" w:rsidRPr="006F491D">
        <w:t>must</w:t>
      </w:r>
      <w:r w:rsidRPr="006F491D">
        <w:t xml:space="preserve"> do since machines </w:t>
      </w:r>
      <w:proofErr w:type="gramStart"/>
      <w:r w:rsidR="00F61DC3" w:rsidRPr="006F491D">
        <w:t>are capable of dealing</w:t>
      </w:r>
      <w:proofErr w:type="gramEnd"/>
      <w:r w:rsidR="00F61DC3" w:rsidRPr="006F491D">
        <w:t xml:space="preserve"> with those complicated and heavy loads of data</w:t>
      </w:r>
      <w:r w:rsidR="0090566F" w:rsidRPr="006F491D">
        <w:t xml:space="preserve">. </w:t>
      </w:r>
      <w:r w:rsidR="00F61DC3" w:rsidRPr="006F491D">
        <w:t>However, when it comes to business</w:t>
      </w:r>
      <w:r w:rsidR="00CF1616" w:rsidRPr="006F491D">
        <w:t>es</w:t>
      </w:r>
      <w:r w:rsidR="007D356B" w:rsidRPr="006F491D">
        <w:t xml:space="preserve">, </w:t>
      </w:r>
      <w:r w:rsidR="00F61DC3" w:rsidRPr="006F491D">
        <w:t xml:space="preserve">the more seems to be the less since customers are not fond of </w:t>
      </w:r>
      <w:r w:rsidR="00CF1616" w:rsidRPr="006F491D">
        <w:t>overwhelming</w:t>
      </w:r>
      <w:r w:rsidR="003E300A" w:rsidRPr="006F491D">
        <w:t xml:space="preserve"> options.</w:t>
      </w:r>
      <w:r w:rsidR="0090566F" w:rsidRPr="006F491D">
        <w:t xml:space="preserve"> </w:t>
      </w:r>
      <w:r w:rsidR="007D356B" w:rsidRPr="006F491D">
        <w:t>Therefore,</w:t>
      </w:r>
      <w:r w:rsidR="003E300A" w:rsidRPr="006F491D">
        <w:t xml:space="preserve"> multiple attempts on recommendation system</w:t>
      </w:r>
      <w:r w:rsidR="00001CE7" w:rsidRPr="006F491D">
        <w:t>s</w:t>
      </w:r>
      <w:r w:rsidR="003E300A" w:rsidRPr="006F491D">
        <w:t xml:space="preserve"> have been</w:t>
      </w:r>
      <w:r w:rsidR="007D356B" w:rsidRPr="006F491D">
        <w:t xml:space="preserve"> delivered</w:t>
      </w:r>
      <w:r w:rsidR="0090566F" w:rsidRPr="006F491D">
        <w:t xml:space="preserve">, yet </w:t>
      </w:r>
      <w:r w:rsidR="00FA49F4" w:rsidRPr="006F491D">
        <w:t xml:space="preserve">just a few </w:t>
      </w:r>
      <w:r w:rsidR="0090566F" w:rsidRPr="006F491D">
        <w:t>utilized and realistic one</w:t>
      </w:r>
      <w:r w:rsidR="00FA49F4" w:rsidRPr="006F491D">
        <w:t>s</w:t>
      </w:r>
      <w:r w:rsidR="0090566F" w:rsidRPr="006F491D">
        <w:t xml:space="preserve"> be </w:t>
      </w:r>
      <w:r w:rsidR="008E1783" w:rsidRPr="006F491D">
        <w:t>genuinely</w:t>
      </w:r>
      <w:r w:rsidR="00D501E0" w:rsidRPr="006F491D">
        <w:t xml:space="preserve"> applied</w:t>
      </w:r>
      <w:r w:rsidR="006F2005" w:rsidRPr="006F491D">
        <w:t xml:space="preserve">. </w:t>
      </w:r>
      <w:r w:rsidR="00FA49F4" w:rsidRPr="006F491D">
        <w:t>There are two noticeable techniques in the field to be mentioned. The first candidate is Topic Modelling</w:t>
      </w:r>
      <w:r w:rsidR="00E0795B" w:rsidRPr="006F491D">
        <w:t>, particularly the Linear Dirichlet Allocation Model (LDA)</w:t>
      </w:r>
      <w:r w:rsidR="00FA49F4" w:rsidRPr="006F491D">
        <w:t>, which is one of the “warriors” in Natural Language Processing</w:t>
      </w:r>
      <w:r w:rsidR="00BF2897" w:rsidRPr="006F491D">
        <w:t xml:space="preserve"> </w:t>
      </w:r>
      <w:r w:rsidR="007F689C" w:rsidRPr="006F491D">
        <w:t>[</w:t>
      </w:r>
      <w:hyperlink w:anchor="ref1" w:history="1">
        <w:r w:rsidR="00CA01FF" w:rsidRPr="006F491D">
          <w:rPr>
            <w:rStyle w:val="Hyperlink"/>
            <w:color w:val="auto"/>
            <w:u w:val="none"/>
          </w:rPr>
          <w:t>1</w:t>
        </w:r>
      </w:hyperlink>
      <w:r w:rsidR="007F689C" w:rsidRPr="006F491D">
        <w:t>]</w:t>
      </w:r>
      <w:r w:rsidR="00FA49F4" w:rsidRPr="006F491D">
        <w:t xml:space="preserve">. </w:t>
      </w:r>
      <w:r w:rsidR="005C3115" w:rsidRPr="006F491D">
        <w:t>As a recommender engine</w:t>
      </w:r>
      <w:r w:rsidR="00FA49F4" w:rsidRPr="006F491D">
        <w:t>, it us</w:t>
      </w:r>
      <w:r w:rsidR="005C3115" w:rsidRPr="006F491D">
        <w:t xml:space="preserve">ually </w:t>
      </w:r>
      <w:r w:rsidR="00FA49F4" w:rsidRPr="006F491D">
        <w:t>takes customer reviews as input</w:t>
      </w:r>
      <w:r w:rsidR="00E0795B" w:rsidRPr="006F491D">
        <w:t>, output</w:t>
      </w:r>
      <w:r w:rsidR="00FA49F4" w:rsidRPr="006F491D">
        <w:t>s transparent classifications/ or opaque groups of topic</w:t>
      </w:r>
      <w:r w:rsidR="005C3115" w:rsidRPr="006F491D">
        <w:t>s that customers belong to</w:t>
      </w:r>
      <w:r w:rsidR="00E0795B" w:rsidRPr="006F491D">
        <w:t>, and then recommend products of users in similar group</w:t>
      </w:r>
      <w:r w:rsidR="00C42FB2" w:rsidRPr="006F491D">
        <w:t xml:space="preserve">. Nevertheless, this method is not explicitly built for recommendation but more on </w:t>
      </w:r>
      <w:r w:rsidR="003B3CCB" w:rsidRPr="006F491D">
        <w:t>grouping</w:t>
      </w:r>
      <w:r w:rsidR="00C42FB2" w:rsidRPr="006F491D">
        <w:t xml:space="preserve"> users with same </w:t>
      </w:r>
      <w:r w:rsidR="003B3CCB" w:rsidRPr="006F491D">
        <w:t>preferences</w:t>
      </w:r>
      <w:r w:rsidR="00C42FB2" w:rsidRPr="006F491D">
        <w:t xml:space="preserve">. </w:t>
      </w:r>
      <w:r w:rsidR="00FA49F4" w:rsidRPr="006F491D">
        <w:t xml:space="preserve">The </w:t>
      </w:r>
      <w:r w:rsidR="005C3115" w:rsidRPr="006F491D">
        <w:t>other method is the application of neural networks as a tool for capturing users’ s</w:t>
      </w:r>
      <w:r w:rsidR="00C42FB2" w:rsidRPr="006F491D">
        <w:t xml:space="preserve"> </w:t>
      </w:r>
      <w:r w:rsidR="005C3115" w:rsidRPr="006F491D">
        <w:t>preferences</w:t>
      </w:r>
      <w:r w:rsidR="003B3CCB" w:rsidRPr="006F491D">
        <w:t xml:space="preserve">. </w:t>
      </w:r>
      <w:r w:rsidR="00E0795B" w:rsidRPr="006F491D">
        <w:t xml:space="preserve">A particular figure of this is </w:t>
      </w:r>
      <w:r w:rsidR="00045B1F" w:rsidRPr="006F491D">
        <w:t>Time interval awareness</w:t>
      </w:r>
      <w:r w:rsidR="0031676C" w:rsidRPr="006F491D">
        <w:t xml:space="preserve"> S</w:t>
      </w:r>
      <w:r w:rsidR="00045B1F" w:rsidRPr="006F491D">
        <w:t>elf-attention</w:t>
      </w:r>
      <w:r w:rsidR="007240BD" w:rsidRPr="006F491D">
        <w:t xml:space="preserve">- </w:t>
      </w:r>
      <w:r w:rsidR="00045B1F" w:rsidRPr="006F491D">
        <w:t>based sequential recommendation (TiSA</w:t>
      </w:r>
      <w:r w:rsidR="003B3CCB" w:rsidRPr="006F491D">
        <w:t>S</w:t>
      </w:r>
      <w:r w:rsidR="00045B1F" w:rsidRPr="006F491D">
        <w:t>R</w:t>
      </w:r>
      <w:r w:rsidR="003B3CCB" w:rsidRPr="006F491D">
        <w:t>ec</w:t>
      </w:r>
      <w:r w:rsidR="007D356B" w:rsidRPr="006F491D">
        <w:t>) [</w:t>
      </w:r>
      <w:hyperlink w:anchor="ref2" w:history="1">
        <w:r w:rsidR="00CA01FF" w:rsidRPr="006F491D">
          <w:rPr>
            <w:rStyle w:val="Hyperlink"/>
            <w:color w:val="auto"/>
            <w:u w:val="none"/>
          </w:rPr>
          <w:t>2</w:t>
        </w:r>
      </w:hyperlink>
      <w:r w:rsidR="007D356B" w:rsidRPr="006F491D">
        <w:t>].</w:t>
      </w:r>
      <w:r w:rsidR="00045B1F" w:rsidRPr="006F491D">
        <w:t xml:space="preserve"> The main idea of TiSA</w:t>
      </w:r>
      <w:r w:rsidR="0029465D" w:rsidRPr="006F491D">
        <w:t>S</w:t>
      </w:r>
      <w:r w:rsidR="00045B1F" w:rsidRPr="006F491D">
        <w:t>R</w:t>
      </w:r>
      <w:r w:rsidR="0029465D" w:rsidRPr="006F491D">
        <w:t>ec</w:t>
      </w:r>
      <w:r w:rsidR="00045B1F" w:rsidRPr="006F491D">
        <w:t xml:space="preserve"> is to </w:t>
      </w:r>
      <w:r w:rsidR="0031676C" w:rsidRPr="006F491D">
        <w:t xml:space="preserve">make use of </w:t>
      </w:r>
      <w:r w:rsidR="00045B1F" w:rsidRPr="006F491D">
        <w:t>time interval</w:t>
      </w:r>
      <w:r w:rsidR="0031676C" w:rsidRPr="006F491D">
        <w:t>s</w:t>
      </w:r>
      <w:r w:rsidR="00045B1F" w:rsidRPr="006F491D">
        <w:t xml:space="preserve"> between user interactions </w:t>
      </w:r>
      <w:r w:rsidR="0031676C" w:rsidRPr="006F491D">
        <w:t>in accordance with</w:t>
      </w:r>
      <w:r w:rsidR="00045B1F" w:rsidRPr="006F491D">
        <w:t xml:space="preserve"> their sequential </w:t>
      </w:r>
      <w:r w:rsidR="0031676C" w:rsidRPr="006F491D">
        <w:t xml:space="preserve">item frames </w:t>
      </w:r>
      <w:r w:rsidR="007D356B" w:rsidRPr="006F491D">
        <w:t>for recommendation</w:t>
      </w:r>
      <w:r w:rsidR="00C42FB2" w:rsidRPr="006F491D">
        <w:t xml:space="preserve">. </w:t>
      </w:r>
      <w:r w:rsidR="00F8308B" w:rsidRPr="006F491D">
        <w:t xml:space="preserve">However, </w:t>
      </w:r>
      <w:r w:rsidR="007D356B" w:rsidRPr="006F491D">
        <w:t>the items chosen for ranking are unqualified</w:t>
      </w:r>
      <w:r w:rsidR="0031676C" w:rsidRPr="006F491D">
        <w:t xml:space="preserve">. </w:t>
      </w:r>
      <w:r w:rsidR="00C42FB2" w:rsidRPr="006F491D">
        <w:t xml:space="preserve">As illustrated, each </w:t>
      </w:r>
      <w:proofErr w:type="gramStart"/>
      <w:r w:rsidR="0031676C" w:rsidRPr="006F491D">
        <w:t>aforementioned model</w:t>
      </w:r>
      <w:proofErr w:type="gramEnd"/>
      <w:r w:rsidR="005D0BBF" w:rsidRPr="006F491D">
        <w:t xml:space="preserve"> is </w:t>
      </w:r>
      <w:r w:rsidR="0031676C" w:rsidRPr="006F491D">
        <w:t xml:space="preserve">built individually and </w:t>
      </w:r>
      <w:r w:rsidR="007D356B" w:rsidRPr="006F491D">
        <w:t>lack of completion</w:t>
      </w:r>
      <w:r w:rsidR="001A17ED" w:rsidRPr="006F491D">
        <w:t xml:space="preserve">. This research </w:t>
      </w:r>
      <w:r w:rsidR="007D356B" w:rsidRPr="006F491D">
        <w:t>is expected to</w:t>
      </w:r>
      <w:r w:rsidR="001A17ED" w:rsidRPr="006F491D">
        <w:t xml:space="preserve"> </w:t>
      </w:r>
      <w:r w:rsidR="007D356B" w:rsidRPr="006F491D">
        <w:t>incorporate</w:t>
      </w:r>
      <w:r w:rsidR="001A17ED" w:rsidRPr="006F491D">
        <w:t xml:space="preserve"> </w:t>
      </w:r>
      <w:r w:rsidR="007D356B" w:rsidRPr="006F491D">
        <w:t>full advantages of each model to build a complete recommendation mechanism</w:t>
      </w:r>
      <w:r w:rsidR="00F8308B" w:rsidRPr="006F491D">
        <w:t>.</w:t>
      </w:r>
      <w:r w:rsidR="0024052D" w:rsidRPr="006F491D">
        <w:br w:type="page"/>
      </w:r>
    </w:p>
    <w:p w14:paraId="6298C1C8" w14:textId="0FDDE55B" w:rsidR="0057714C" w:rsidRPr="006F491D" w:rsidRDefault="002062E7" w:rsidP="00CA47D7">
      <w:pPr>
        <w:pStyle w:val="Heading1"/>
        <w:spacing w:line="480" w:lineRule="auto"/>
        <w:jc w:val="center"/>
        <w:rPr>
          <w:rFonts w:ascii="Times New Roman" w:hAnsi="Times New Roman" w:cs="Times New Roman"/>
          <w:b/>
          <w:bCs/>
        </w:rPr>
      </w:pPr>
      <w:bookmarkStart w:id="11" w:name="_Toc75177269"/>
      <w:bookmarkStart w:id="12" w:name="_Toc78037095"/>
      <w:r w:rsidRPr="006F491D">
        <w:rPr>
          <w:rFonts w:ascii="Times New Roman" w:hAnsi="Times New Roman" w:cs="Times New Roman"/>
          <w:b/>
          <w:bCs/>
        </w:rPr>
        <w:lastRenderedPageBreak/>
        <w:t>CHAPTER 1: INTRODUCTION</w:t>
      </w:r>
      <w:bookmarkEnd w:id="11"/>
      <w:bookmarkEnd w:id="12"/>
    </w:p>
    <w:p w14:paraId="3D18742C" w14:textId="15FB6109" w:rsidR="00DE3CDA" w:rsidRPr="006F491D" w:rsidRDefault="00190C72" w:rsidP="00CA47D7">
      <w:pPr>
        <w:spacing w:line="480" w:lineRule="auto"/>
        <w:ind w:firstLine="720"/>
        <w:jc w:val="both"/>
      </w:pPr>
      <w:r w:rsidRPr="006F491D">
        <w:rPr>
          <w:b/>
          <w:bCs/>
          <w:i/>
          <w:iCs/>
        </w:rPr>
        <w:t xml:space="preserve">This session main goal is to deliver an overview introduction of research process, deliverables as well as a transparent explanation of each session. </w:t>
      </w:r>
    </w:p>
    <w:p w14:paraId="0881D4E4" w14:textId="7457D5DF" w:rsidR="00F9199B" w:rsidRPr="006F491D" w:rsidRDefault="0028658A" w:rsidP="0028658A">
      <w:pPr>
        <w:pStyle w:val="Heading2"/>
        <w:numPr>
          <w:ilvl w:val="1"/>
          <w:numId w:val="4"/>
        </w:numPr>
        <w:spacing w:line="480" w:lineRule="auto"/>
        <w:jc w:val="both"/>
        <w:rPr>
          <w:rFonts w:cs="Times New Roman"/>
          <w:b/>
          <w:bCs/>
          <w:sz w:val="24"/>
          <w:szCs w:val="24"/>
        </w:rPr>
      </w:pPr>
      <w:bookmarkStart w:id="13" w:name="_Toc75177270"/>
      <w:r w:rsidRPr="006F491D">
        <w:rPr>
          <w:rFonts w:cs="Times New Roman"/>
          <w:b/>
          <w:bCs/>
          <w:sz w:val="24"/>
          <w:szCs w:val="24"/>
        </w:rPr>
        <w:tab/>
      </w:r>
      <w:bookmarkStart w:id="14" w:name="_Toc78037096"/>
      <w:r w:rsidR="002062E7" w:rsidRPr="006F491D">
        <w:rPr>
          <w:rFonts w:cs="Times New Roman"/>
          <w:b/>
          <w:bCs/>
          <w:sz w:val="24"/>
          <w:szCs w:val="24"/>
        </w:rPr>
        <w:t>Background</w:t>
      </w:r>
      <w:bookmarkEnd w:id="13"/>
      <w:bookmarkEnd w:id="14"/>
    </w:p>
    <w:p w14:paraId="4D344874" w14:textId="7596B271" w:rsidR="00987181" w:rsidRPr="006F491D" w:rsidRDefault="00987181" w:rsidP="001A5DF5">
      <w:pPr>
        <w:pStyle w:val="ListParagraph"/>
        <w:numPr>
          <w:ilvl w:val="2"/>
          <w:numId w:val="4"/>
        </w:numPr>
        <w:spacing w:line="480" w:lineRule="auto"/>
        <w:jc w:val="both"/>
        <w:rPr>
          <w:b/>
          <w:bCs/>
        </w:rPr>
      </w:pPr>
      <w:r w:rsidRPr="006F491D">
        <w:rPr>
          <w:b/>
          <w:bCs/>
        </w:rPr>
        <w:t xml:space="preserve">E- Commerce Recommendation </w:t>
      </w:r>
    </w:p>
    <w:p w14:paraId="335BFA7A" w14:textId="661B7734" w:rsidR="007E249E" w:rsidRPr="006F491D" w:rsidRDefault="007E249E" w:rsidP="00CA47D7">
      <w:pPr>
        <w:spacing w:line="480" w:lineRule="auto"/>
        <w:ind w:firstLine="720"/>
        <w:jc w:val="both"/>
      </w:pPr>
      <w:r w:rsidRPr="006F491D">
        <w:t xml:space="preserve">The development of the Internet has </w:t>
      </w:r>
      <w:r w:rsidR="00190C72" w:rsidRPr="006F491D">
        <w:t>offered</w:t>
      </w:r>
      <w:r w:rsidRPr="006F491D">
        <w:t xml:space="preserve"> human beings with </w:t>
      </w:r>
      <w:r w:rsidR="00190C72" w:rsidRPr="006F491D">
        <w:t xml:space="preserve">significant </w:t>
      </w:r>
      <w:r w:rsidRPr="006F491D">
        <w:t xml:space="preserve">improvements </w:t>
      </w:r>
      <w:r w:rsidR="00190C72" w:rsidRPr="006F491D">
        <w:t>in life quality</w:t>
      </w:r>
      <w:r w:rsidRPr="006F491D">
        <w:t>.</w:t>
      </w:r>
      <w:r w:rsidR="00190C72" w:rsidRPr="006F491D">
        <w:t xml:space="preserve"> Thanks to modern machine and technologies, daily tasks can be performed effortlessly</w:t>
      </w:r>
      <w:r w:rsidRPr="006F491D">
        <w:t xml:space="preserve">. </w:t>
      </w:r>
      <w:r w:rsidR="00C108BD" w:rsidRPr="006F491D">
        <w:t>However, h</w:t>
      </w:r>
      <w:r w:rsidRPr="006F491D">
        <w:t xml:space="preserve">uman beings are asking more and more of the modernity and automaticity. It is inevitable but it is not impossible. </w:t>
      </w:r>
    </w:p>
    <w:p w14:paraId="2CEBDBAF" w14:textId="176C8619" w:rsidR="007E249E" w:rsidRPr="006F491D" w:rsidRDefault="007E249E" w:rsidP="00CA47D7">
      <w:pPr>
        <w:spacing w:line="480" w:lineRule="auto"/>
        <w:ind w:firstLine="720"/>
        <w:jc w:val="both"/>
      </w:pPr>
      <w:r w:rsidRPr="006F491D">
        <w:t xml:space="preserve">Shopping is one of the of the essence needs at the current time. Nevertheless, we manage to spare </w:t>
      </w:r>
      <w:r w:rsidR="00224772" w:rsidRPr="006F491D">
        <w:t>time for shopping due to</w:t>
      </w:r>
      <w:r w:rsidRPr="006F491D">
        <w:t xml:space="preserve"> </w:t>
      </w:r>
      <w:r w:rsidR="00224772" w:rsidRPr="006F491D">
        <w:t xml:space="preserve">their </w:t>
      </w:r>
      <w:r w:rsidRPr="006F491D">
        <w:t>out</w:t>
      </w:r>
      <w:r w:rsidR="005F5A16" w:rsidRPr="006F491D">
        <w:t xml:space="preserve">- </w:t>
      </w:r>
      <w:r w:rsidRPr="006F491D">
        <w:t>of</w:t>
      </w:r>
      <w:r w:rsidR="005F5A16" w:rsidRPr="006F491D">
        <w:t xml:space="preserve">- </w:t>
      </w:r>
      <w:r w:rsidRPr="006F491D">
        <w:t xml:space="preserve">stock </w:t>
      </w:r>
      <w:r w:rsidR="00224772" w:rsidRPr="006F491D">
        <w:t>condition causing time- consuming</w:t>
      </w:r>
      <w:r w:rsidRPr="006F491D">
        <w:t xml:space="preserve"> direct visi</w:t>
      </w:r>
      <w:r w:rsidR="00681A9C" w:rsidRPr="006F491D">
        <w:t>ts</w:t>
      </w:r>
      <w:r w:rsidRPr="006F491D">
        <w:t xml:space="preserve">, </w:t>
      </w:r>
      <w:r w:rsidR="00224772" w:rsidRPr="006F491D">
        <w:t xml:space="preserve">or </w:t>
      </w:r>
      <w:r w:rsidRPr="006F491D">
        <w:t xml:space="preserve">lack of </w:t>
      </w:r>
      <w:r w:rsidR="00224772" w:rsidRPr="006F491D">
        <w:t xml:space="preserve">product </w:t>
      </w:r>
      <w:r w:rsidRPr="006F491D">
        <w:t xml:space="preserve">information overwhelming </w:t>
      </w:r>
      <w:r w:rsidR="00224772" w:rsidRPr="006F491D">
        <w:t xml:space="preserve">customers to place a try. </w:t>
      </w:r>
      <w:r w:rsidRPr="006F491D">
        <w:t xml:space="preserve">Therefore, online shopping comes as a solution to mitigate the problems quite effectively. </w:t>
      </w:r>
    </w:p>
    <w:p w14:paraId="7B5A0369" w14:textId="383BD24F" w:rsidR="00174124" w:rsidRPr="006F491D" w:rsidRDefault="007E249E" w:rsidP="00CA47D7">
      <w:pPr>
        <w:spacing w:line="480" w:lineRule="auto"/>
        <w:ind w:firstLine="720"/>
        <w:jc w:val="both"/>
      </w:pPr>
      <w:r w:rsidRPr="006F491D">
        <w:t xml:space="preserve">In the meantime, online transaction </w:t>
      </w:r>
      <w:r w:rsidR="00011E1E" w:rsidRPr="006F491D">
        <w:t>is</w:t>
      </w:r>
      <w:r w:rsidR="00224772" w:rsidRPr="006F491D">
        <w:t xml:space="preserve"> intensively</w:t>
      </w:r>
      <w:r w:rsidRPr="006F491D">
        <w:t xml:space="preserve"> competitive since there </w:t>
      </w:r>
      <w:r w:rsidR="00A7746D" w:rsidRPr="006F491D">
        <w:t>are excessive calls for new products and more products</w:t>
      </w:r>
      <w:r w:rsidRPr="006F491D">
        <w:t xml:space="preserve">. Companies </w:t>
      </w:r>
      <w:r w:rsidR="00A7746D" w:rsidRPr="006F491D">
        <w:t xml:space="preserve">oppose </w:t>
      </w:r>
      <w:r w:rsidRPr="006F491D">
        <w:t>vigorously to wi</w:t>
      </w:r>
      <w:r w:rsidR="00A7746D" w:rsidRPr="006F491D">
        <w:t xml:space="preserve">n </w:t>
      </w:r>
      <w:r w:rsidRPr="006F491D">
        <w:t>customer</w:t>
      </w:r>
      <w:r w:rsidR="00A7746D" w:rsidRPr="006F491D">
        <w:t>s</w:t>
      </w:r>
      <w:r w:rsidRPr="006F491D">
        <w:t>’</w:t>
      </w:r>
      <w:r w:rsidR="00A7746D" w:rsidRPr="006F491D">
        <w:t xml:space="preserve"> </w:t>
      </w:r>
      <w:r w:rsidRPr="006F491D">
        <w:t>s loyalty as well as</w:t>
      </w:r>
      <w:r w:rsidR="00A7746D" w:rsidRPr="006F491D">
        <w:t xml:space="preserve"> to break</w:t>
      </w:r>
      <w:r w:rsidRPr="006F491D">
        <w:t xml:space="preserve"> </w:t>
      </w:r>
      <w:r w:rsidR="00A7746D" w:rsidRPr="006F491D">
        <w:t>their</w:t>
      </w:r>
      <w:r w:rsidRPr="006F491D">
        <w:t xml:space="preserve"> total revenu</w:t>
      </w:r>
      <w:r w:rsidR="00A7746D" w:rsidRPr="006F491D">
        <w:t>e records</w:t>
      </w:r>
      <w:r w:rsidRPr="006F491D">
        <w:t>. Recommendation system</w:t>
      </w:r>
      <w:r w:rsidR="00DC26D4" w:rsidRPr="006F491D">
        <w:t xml:space="preserve"> has been known as an </w:t>
      </w:r>
      <w:r w:rsidR="00224772" w:rsidRPr="006F491D">
        <w:t>optimal tool</w:t>
      </w:r>
      <w:r w:rsidR="00DC26D4" w:rsidRPr="006F491D">
        <w:t xml:space="preserve"> </w:t>
      </w:r>
      <w:r w:rsidR="00224772" w:rsidRPr="006F491D">
        <w:t xml:space="preserve">mitigating the </w:t>
      </w:r>
      <w:r w:rsidR="00DC26D4" w:rsidRPr="006F491D">
        <w:t>situation</w:t>
      </w:r>
      <w:r w:rsidRPr="006F491D">
        <w:t xml:space="preserve">. </w:t>
      </w:r>
      <w:r w:rsidR="00FD23C3" w:rsidRPr="006F491D">
        <w:t xml:space="preserve">Thanks to those systems, customers can achieve their desirables with ease despite their little intention or </w:t>
      </w:r>
      <w:r w:rsidR="00CF1616" w:rsidRPr="006F491D">
        <w:t>un</w:t>
      </w:r>
      <w:r w:rsidR="00FD23C3" w:rsidRPr="006F491D">
        <w:t xml:space="preserve">awareness </w:t>
      </w:r>
      <w:r w:rsidR="00CF1616" w:rsidRPr="006F491D">
        <w:t xml:space="preserve">of </w:t>
      </w:r>
      <w:r w:rsidR="00FD23C3" w:rsidRPr="006F491D">
        <w:t xml:space="preserve">products. </w:t>
      </w:r>
    </w:p>
    <w:p w14:paraId="43922C4A" w14:textId="47D66B14" w:rsidR="00174124" w:rsidRPr="006F491D" w:rsidRDefault="00B453EF" w:rsidP="001A5DF5">
      <w:pPr>
        <w:pStyle w:val="ListParagraph"/>
        <w:numPr>
          <w:ilvl w:val="2"/>
          <w:numId w:val="4"/>
        </w:numPr>
        <w:spacing w:line="480" w:lineRule="auto"/>
        <w:jc w:val="both"/>
        <w:rPr>
          <w:b/>
          <w:bCs/>
        </w:rPr>
      </w:pPr>
      <w:r w:rsidRPr="006F491D">
        <w:t xml:space="preserve"> </w:t>
      </w:r>
      <w:r w:rsidR="00174124" w:rsidRPr="006F491D">
        <w:rPr>
          <w:b/>
          <w:bCs/>
        </w:rPr>
        <w:t xml:space="preserve">Topic Modelling </w:t>
      </w:r>
    </w:p>
    <w:p w14:paraId="7CE1BF56" w14:textId="019B9EE3" w:rsidR="007F689C" w:rsidRPr="006F491D" w:rsidRDefault="00B453EF" w:rsidP="00CA47D7">
      <w:pPr>
        <w:spacing w:line="480" w:lineRule="auto"/>
        <w:ind w:firstLine="680"/>
        <w:jc w:val="both"/>
      </w:pPr>
      <w:r w:rsidRPr="006F491D">
        <w:t xml:space="preserve">The process of collecting and evaluating text used to </w:t>
      </w:r>
      <w:r w:rsidR="00B25469" w:rsidRPr="006F491D">
        <w:t>cope with many difficulties since it was performed manually</w:t>
      </w:r>
      <w:r w:rsidR="00224772" w:rsidRPr="006F491D">
        <w:t>, which costs</w:t>
      </w:r>
      <w:r w:rsidR="00B25469" w:rsidRPr="006F491D">
        <w:t xml:space="preserve"> a lot of time</w:t>
      </w:r>
      <w:r w:rsidR="008C78F0" w:rsidRPr="006F491D">
        <w:t xml:space="preserve">, </w:t>
      </w:r>
      <w:r w:rsidR="00B25469" w:rsidRPr="006F491D">
        <w:t>mone</w:t>
      </w:r>
      <w:r w:rsidR="00224772" w:rsidRPr="006F491D">
        <w:t>y</w:t>
      </w:r>
      <w:r w:rsidR="00C96741" w:rsidRPr="006F491D">
        <w:t>,</w:t>
      </w:r>
      <w:r w:rsidR="008C78F0" w:rsidRPr="006F491D">
        <w:t xml:space="preserve"> and computation errors</w:t>
      </w:r>
      <w:r w:rsidR="00B25469" w:rsidRPr="006F491D">
        <w:t>.</w:t>
      </w:r>
      <w:r w:rsidR="00352066" w:rsidRPr="006F491D">
        <w:t xml:space="preserve"> T</w:t>
      </w:r>
      <w:r w:rsidR="007F689C" w:rsidRPr="006F491D">
        <w:t>herefore, researchers alter their methodology to extract information from by manually by humans to automatically by computers</w:t>
      </w:r>
      <w:r w:rsidR="00B25469" w:rsidRPr="006F491D">
        <w:t xml:space="preserve">. </w:t>
      </w:r>
    </w:p>
    <w:p w14:paraId="311358EE" w14:textId="5AB82D5A" w:rsidR="000820CD" w:rsidRPr="006F491D" w:rsidRDefault="00B25469" w:rsidP="00CA47D7">
      <w:pPr>
        <w:spacing w:line="480" w:lineRule="auto"/>
        <w:ind w:firstLine="680"/>
        <w:jc w:val="both"/>
      </w:pPr>
      <w:r w:rsidRPr="006F491D">
        <w:lastRenderedPageBreak/>
        <w:t>The main idea of all related models in this field is to extract relation between documents</w:t>
      </w:r>
      <w:r w:rsidR="00AB19FC" w:rsidRPr="006F491D">
        <w:t xml:space="preserve"> (via words, contexts,</w:t>
      </w:r>
      <w:r w:rsidR="00D5613B" w:rsidRPr="006F491D">
        <w:rPr>
          <w:lang w:val="vi-VN"/>
        </w:rPr>
        <w:t xml:space="preserve"> </w:t>
      </w:r>
      <w:r w:rsidR="00AB19FC" w:rsidRPr="006F491D">
        <w:t>etc.)</w:t>
      </w:r>
      <w:r w:rsidRPr="006F491D">
        <w:t xml:space="preserve"> for later- on classification/ clustering activities. </w:t>
      </w:r>
      <w:r w:rsidR="00AB19FC" w:rsidRPr="006F491D">
        <w:t xml:space="preserve">Most models developed concentrating on explicitly or implicitly extract the topic within each input document, which has revealed interesting information. </w:t>
      </w:r>
      <w:r w:rsidR="007F689C" w:rsidRPr="006F491D">
        <w:t>There is a dominant phrase when it comes to topic modelling which is topic extraction – the activity in which documents are found to be related in some semantic scenarios (or topics); then those topics are denoted and used for a post- model purpose such as clustering for clustering documents or to recommend related documents [</w:t>
      </w:r>
      <w:hyperlink w:anchor="ref3" w:history="1">
        <w:r w:rsidR="00CA01FF" w:rsidRPr="006F491D">
          <w:rPr>
            <w:rStyle w:val="Hyperlink"/>
            <w:color w:val="auto"/>
            <w:u w:val="none"/>
          </w:rPr>
          <w:t>3</w:t>
        </w:r>
      </w:hyperlink>
      <w:r w:rsidR="007F689C" w:rsidRPr="006F491D">
        <w:t xml:space="preserve">]. </w:t>
      </w:r>
      <w:r w:rsidR="00405C35" w:rsidRPr="006F491D">
        <w:t>Several topic modelling methods have been proposed</w:t>
      </w:r>
      <w:r w:rsidR="00352066" w:rsidRPr="006F491D">
        <w:t xml:space="preserve"> for </w:t>
      </w:r>
      <w:r w:rsidR="00405C35" w:rsidRPr="006F491D">
        <w:t>Paper and News Recommendations</w:t>
      </w:r>
      <w:r w:rsidR="00352066" w:rsidRPr="006F491D">
        <w:t xml:space="preserve">, which concentrates </w:t>
      </w:r>
      <w:r w:rsidR="00405C35" w:rsidRPr="006F491D">
        <w:t xml:space="preserve">less attention to preferences but more to documents’ s content relation. </w:t>
      </w:r>
    </w:p>
    <w:p w14:paraId="70C0DAE9" w14:textId="7F37F534" w:rsidR="00E12BFB" w:rsidRPr="006F491D" w:rsidRDefault="00F01291" w:rsidP="00CA47D7">
      <w:pPr>
        <w:spacing w:line="480" w:lineRule="auto"/>
        <w:ind w:firstLine="680"/>
        <w:jc w:val="both"/>
      </w:pPr>
      <w:r w:rsidRPr="006F491D">
        <w:t xml:space="preserve">However, </w:t>
      </w:r>
      <w:r w:rsidR="00405C35" w:rsidRPr="006F491D">
        <w:t xml:space="preserve">topic modelling itself when being applied into e- commerce cannot solve completely the Recommendation </w:t>
      </w:r>
      <w:r w:rsidR="008C78F0" w:rsidRPr="006F491D">
        <w:t>q</w:t>
      </w:r>
      <w:r w:rsidR="00405C35" w:rsidRPr="006F491D">
        <w:t>uestion: “</w:t>
      </w:r>
      <w:r w:rsidR="003F657C" w:rsidRPr="006F491D">
        <w:rPr>
          <w:i/>
          <w:iCs/>
        </w:rPr>
        <w:t>W</w:t>
      </w:r>
      <w:r w:rsidR="00405C35" w:rsidRPr="006F491D">
        <w:rPr>
          <w:i/>
          <w:iCs/>
        </w:rPr>
        <w:t>hich item is likely to be the next item?”</w:t>
      </w:r>
      <w:r w:rsidR="00405C35" w:rsidRPr="006F491D">
        <w:t xml:space="preserve"> It can work as a tool for grouping users – since users have various tastes in different types of products or even their requirements when purchasing an item such as price, </w:t>
      </w:r>
      <w:r w:rsidRPr="006F491D">
        <w:t>product categories</w:t>
      </w:r>
      <w:r w:rsidR="00405C35" w:rsidRPr="006F491D">
        <w:t xml:space="preserve">, </w:t>
      </w:r>
      <w:r w:rsidRPr="006F491D">
        <w:t xml:space="preserve">concerns, </w:t>
      </w:r>
      <w:r w:rsidR="00405C35" w:rsidRPr="006F491D">
        <w:t xml:space="preserve">etc. </w:t>
      </w:r>
      <w:r w:rsidRPr="006F491D">
        <w:t>In this rese</w:t>
      </w:r>
      <w:r w:rsidR="00043D8F" w:rsidRPr="006F491D">
        <w:t>a</w:t>
      </w:r>
      <w:r w:rsidRPr="006F491D">
        <w:t xml:space="preserve">rch, it is applied as a grouping tool for extracting similar users to incorporates with another model to output a complete recommendation list. </w:t>
      </w:r>
    </w:p>
    <w:p w14:paraId="3B0A34E7" w14:textId="4B24FEC0" w:rsidR="00D417F0" w:rsidRPr="006F491D" w:rsidRDefault="007240BD" w:rsidP="001A5DF5">
      <w:pPr>
        <w:pStyle w:val="ListParagraph"/>
        <w:numPr>
          <w:ilvl w:val="2"/>
          <w:numId w:val="4"/>
        </w:numPr>
        <w:spacing w:line="480" w:lineRule="auto"/>
        <w:jc w:val="both"/>
        <w:rPr>
          <w:b/>
          <w:bCs/>
        </w:rPr>
      </w:pPr>
      <w:r w:rsidRPr="006F491D">
        <w:rPr>
          <w:b/>
          <w:bCs/>
        </w:rPr>
        <w:t xml:space="preserve"> Sequence- based Models and </w:t>
      </w:r>
      <w:r w:rsidR="00B453EF" w:rsidRPr="006F491D">
        <w:rPr>
          <w:b/>
          <w:bCs/>
        </w:rPr>
        <w:t xml:space="preserve">Attention Mechanism </w:t>
      </w:r>
    </w:p>
    <w:p w14:paraId="04865D1B" w14:textId="7921E9F7" w:rsidR="00622ABB" w:rsidRPr="006F491D" w:rsidRDefault="00E12BFB" w:rsidP="00CA47D7">
      <w:pPr>
        <w:pStyle w:val="ListParagraph"/>
        <w:spacing w:line="480" w:lineRule="auto"/>
        <w:ind w:left="0" w:firstLine="692"/>
        <w:jc w:val="both"/>
        <w:rPr>
          <w:b/>
          <w:bCs/>
        </w:rPr>
      </w:pPr>
      <w:r w:rsidRPr="006F491D">
        <w:t>Not only reviews but also customers ‘s behaviors illustrate users’ s preferences.</w:t>
      </w:r>
      <w:r w:rsidR="00955BDA" w:rsidRPr="006F491D">
        <w:t xml:space="preserve"> The main idea of</w:t>
      </w:r>
      <w:r w:rsidR="007240BD" w:rsidRPr="006F491D">
        <w:t xml:space="preserve"> sequence- based </w:t>
      </w:r>
      <w:r w:rsidR="00955BDA" w:rsidRPr="006F491D">
        <w:t>model</w:t>
      </w:r>
      <w:r w:rsidR="007240BD" w:rsidRPr="006F491D">
        <w:t>s</w:t>
      </w:r>
      <w:r w:rsidR="00955BDA" w:rsidRPr="006F491D">
        <w:t xml:space="preserve"> </w:t>
      </w:r>
      <w:r w:rsidR="00B227F1" w:rsidRPr="006F491D">
        <w:t xml:space="preserve">is </w:t>
      </w:r>
      <w:r w:rsidR="00955BDA" w:rsidRPr="006F491D">
        <w:t>captur</w:t>
      </w:r>
      <w:r w:rsidR="00B227F1" w:rsidRPr="006F491D">
        <w:t>ing</w:t>
      </w:r>
      <w:r w:rsidR="00955BDA" w:rsidRPr="006F491D">
        <w:t xml:space="preserve"> user’ s </w:t>
      </w:r>
      <w:r w:rsidR="00D417F0" w:rsidRPr="006F491D">
        <w:t>behaviors</w:t>
      </w:r>
      <w:r w:rsidR="00955BDA" w:rsidRPr="006F491D">
        <w:t xml:space="preserve"> </w:t>
      </w:r>
      <w:r w:rsidR="00D417F0" w:rsidRPr="006F491D">
        <w:t>through</w:t>
      </w:r>
      <w:r w:rsidR="00955BDA" w:rsidRPr="006F491D">
        <w:t xml:space="preserve"> </w:t>
      </w:r>
      <w:r w:rsidR="007240BD" w:rsidRPr="006F491D">
        <w:t xml:space="preserve">their interaction </w:t>
      </w:r>
      <w:r w:rsidR="00955BDA" w:rsidRPr="006F491D">
        <w:t>histories</w:t>
      </w:r>
      <w:r w:rsidR="007240BD" w:rsidRPr="006F491D">
        <w:t xml:space="preserve"> (clicks, views, likes, purchased</w:t>
      </w:r>
      <w:r w:rsidR="00FB313B" w:rsidRPr="006F491D">
        <w:t xml:space="preserve"> items</w:t>
      </w:r>
      <w:r w:rsidR="007240BD" w:rsidRPr="006F491D">
        <w:t xml:space="preserve">, reviews, etc.) </w:t>
      </w:r>
      <w:r w:rsidR="00B227F1" w:rsidRPr="006F491D">
        <w:t>and</w:t>
      </w:r>
      <w:r w:rsidR="00955BDA" w:rsidRPr="006F491D">
        <w:t xml:space="preserve"> seek</w:t>
      </w:r>
      <w:r w:rsidR="00B227F1" w:rsidRPr="006F491D">
        <w:t>ing</w:t>
      </w:r>
      <w:r w:rsidR="00955BDA" w:rsidRPr="006F491D">
        <w:t xml:space="preserve"> for item</w:t>
      </w:r>
      <w:r w:rsidR="00622ABB" w:rsidRPr="006F491D">
        <w:t>(</w:t>
      </w:r>
      <w:r w:rsidR="00955BDA" w:rsidRPr="006F491D">
        <w:t>s</w:t>
      </w:r>
      <w:r w:rsidR="00622ABB" w:rsidRPr="006F491D">
        <w:t>)</w:t>
      </w:r>
      <w:r w:rsidR="00955BDA" w:rsidRPr="006F491D">
        <w:t xml:space="preserve"> which </w:t>
      </w:r>
      <w:r w:rsidR="007240BD" w:rsidRPr="006F491D">
        <w:t>may be the next item</w:t>
      </w:r>
      <w:r w:rsidR="00622ABB" w:rsidRPr="006F491D">
        <w:t>(s)</w:t>
      </w:r>
      <w:r w:rsidR="007240BD" w:rsidRPr="006F491D">
        <w:t xml:space="preserve"> user would like to interac</w:t>
      </w:r>
      <w:r w:rsidR="00D417F0" w:rsidRPr="006F491D">
        <w:t>t with</w:t>
      </w:r>
      <w:r w:rsidR="007240BD" w:rsidRPr="006F491D">
        <w:t xml:space="preserve">. Attention mechanism is an improvement of the </w:t>
      </w:r>
      <w:proofErr w:type="gramStart"/>
      <w:r w:rsidR="007240BD" w:rsidRPr="006F491D">
        <w:t>aforementioned method</w:t>
      </w:r>
      <w:proofErr w:type="gramEnd"/>
      <w:r w:rsidR="007240BD" w:rsidRPr="006F491D">
        <w:t xml:space="preserve"> since it can integrate the pros from many anc</w:t>
      </w:r>
      <w:r w:rsidR="00622ABB" w:rsidRPr="006F491D">
        <w:t>est</w:t>
      </w:r>
      <w:r w:rsidR="00036793" w:rsidRPr="006F491D">
        <w:t>ral</w:t>
      </w:r>
      <w:r w:rsidR="007240BD" w:rsidRPr="006F491D">
        <w:t xml:space="preserve"> sequential methods </w:t>
      </w:r>
      <w:r w:rsidR="00B95DAB" w:rsidRPr="006F491D">
        <w:t>and can work well in various data density. According to Wang-Cheng Kang</w:t>
      </w:r>
      <w:r w:rsidR="00D417F0" w:rsidRPr="006F491D">
        <w:t xml:space="preserve"> et al.</w:t>
      </w:r>
      <w:r w:rsidR="005F5A16" w:rsidRPr="006F491D">
        <w:t xml:space="preserve"> </w:t>
      </w:r>
      <w:r w:rsidR="00B95DAB" w:rsidRPr="006F491D">
        <w:t>[</w:t>
      </w:r>
      <w:hyperlink w:anchor="ref4" w:history="1">
        <w:r w:rsidR="00CA01FF" w:rsidRPr="006F491D">
          <w:rPr>
            <w:rStyle w:val="Hyperlink"/>
            <w:color w:val="auto"/>
            <w:u w:val="none"/>
          </w:rPr>
          <w:t>4</w:t>
        </w:r>
      </w:hyperlink>
      <w:r w:rsidR="00B95DAB" w:rsidRPr="006F491D">
        <w:t xml:space="preserve">], this does not only capture the “context” from recent behaviors of users to find suitable items but also takes in the </w:t>
      </w:r>
      <w:r w:rsidR="00B95DAB" w:rsidRPr="006F491D">
        <w:lastRenderedPageBreak/>
        <w:t>“relevan</w:t>
      </w:r>
      <w:r w:rsidR="00622ABB" w:rsidRPr="006F491D">
        <w:t>ce</w:t>
      </w:r>
      <w:r w:rsidR="00B95DAB" w:rsidRPr="006F491D">
        <w:t xml:space="preserve">” of the item to their </w:t>
      </w:r>
      <w:r w:rsidR="00036793" w:rsidRPr="006F491D">
        <w:t>interaction list,</w:t>
      </w:r>
      <w:r w:rsidR="00B95DAB" w:rsidRPr="006F491D">
        <w:t xml:space="preserve"> which means that this method exploit</w:t>
      </w:r>
      <w:r w:rsidR="00622ABB" w:rsidRPr="006F491D">
        <w:t>s</w:t>
      </w:r>
      <w:r w:rsidR="00B95DAB" w:rsidRPr="006F491D">
        <w:t xml:space="preserve"> more in the acquaintance of new and old items supporting for recommendations. </w:t>
      </w:r>
    </w:p>
    <w:p w14:paraId="4934E77C" w14:textId="3E2B8131" w:rsidR="00BE3678" w:rsidRPr="006F491D" w:rsidRDefault="00B95DAB" w:rsidP="00CA47D7">
      <w:pPr>
        <w:pStyle w:val="NormalWeb"/>
        <w:spacing w:line="480" w:lineRule="auto"/>
        <w:ind w:firstLine="680"/>
        <w:jc w:val="both"/>
      </w:pPr>
      <w:r w:rsidRPr="006F491D">
        <w:t xml:space="preserve">The </w:t>
      </w:r>
      <w:r w:rsidR="00036793" w:rsidRPr="006F491D">
        <w:t xml:space="preserve">mentioned </w:t>
      </w:r>
      <w:r w:rsidRPr="006F491D">
        <w:t>TiSA</w:t>
      </w:r>
      <w:r w:rsidR="00036793" w:rsidRPr="006F491D">
        <w:t>S</w:t>
      </w:r>
      <w:r w:rsidRPr="006F491D">
        <w:t>R</w:t>
      </w:r>
      <w:r w:rsidR="00036793" w:rsidRPr="006F491D">
        <w:t>ec</w:t>
      </w:r>
      <w:r w:rsidRPr="006F491D">
        <w:t xml:space="preserve"> is a more advanced version of this method since it also takes in sequence of user’ s interaction records as input and output a suitable recomme</w:t>
      </w:r>
      <w:r w:rsidR="00724055" w:rsidRPr="006F491D">
        <w:t>ndation</w:t>
      </w:r>
      <w:r w:rsidR="00115A02" w:rsidRPr="006F491D">
        <w:t xml:space="preserve">. </w:t>
      </w:r>
      <w:r w:rsidRPr="006F491D">
        <w:t>It</w:t>
      </w:r>
      <w:r w:rsidR="00115A02" w:rsidRPr="006F491D">
        <w:t xml:space="preserve"> </w:t>
      </w:r>
      <w:r w:rsidRPr="006F491D">
        <w:t>provide</w:t>
      </w:r>
      <w:r w:rsidR="00115A02" w:rsidRPr="006F491D">
        <w:t>s</w:t>
      </w:r>
      <w:r w:rsidRPr="006F491D">
        <w:t xml:space="preserve"> additional information as known as “time interval” between </w:t>
      </w:r>
      <w:r w:rsidR="00622ABB" w:rsidRPr="006F491D">
        <w:t xml:space="preserve">every </w:t>
      </w:r>
      <w:r w:rsidRPr="006F491D">
        <w:t>two</w:t>
      </w:r>
      <w:r w:rsidR="00036793" w:rsidRPr="006F491D">
        <w:t xml:space="preserve"> interactions of any user who is being considered. This time difference matters due to the difference time span for a particular sequence of item interactions of two different users. For example, both of users may have bought the item Olay Sunscreen and </w:t>
      </w:r>
      <w:proofErr w:type="spellStart"/>
      <w:r w:rsidR="00036793" w:rsidRPr="006F491D">
        <w:t>Tatcha</w:t>
      </w:r>
      <w:proofErr w:type="spellEnd"/>
      <w:r w:rsidR="00036793" w:rsidRPr="006F491D">
        <w:t xml:space="preserve"> Exfoliator; however, the time interval between those two records of the first user is a week, and that of the other one is a month. Although the positions of the two items are the same for both users, the time intervals are so different that they would get different recommendations. </w:t>
      </w:r>
    </w:p>
    <w:p w14:paraId="079F689C" w14:textId="12682CD8" w:rsidR="00FE7BD8" w:rsidRPr="006F491D" w:rsidRDefault="00BE3678" w:rsidP="00CA47D7">
      <w:pPr>
        <w:pStyle w:val="NormalWeb"/>
        <w:spacing w:line="480" w:lineRule="auto"/>
        <w:ind w:firstLine="680"/>
        <w:jc w:val="both"/>
      </w:pPr>
      <w:r w:rsidRPr="006F491D">
        <w:t xml:space="preserve">Although the idea is adequate, </w:t>
      </w:r>
      <w:r w:rsidR="003B3CCB" w:rsidRPr="006F491D">
        <w:t xml:space="preserve">TiSASRec </w:t>
      </w:r>
      <w:r w:rsidRPr="006F491D">
        <w:t>is no</w:t>
      </w:r>
      <w:r w:rsidR="003E77E5" w:rsidRPr="006F491D">
        <w:t xml:space="preserve">t </w:t>
      </w:r>
      <w:proofErr w:type="gramStart"/>
      <w:r w:rsidR="003E77E5" w:rsidRPr="006F491D">
        <w:t>absolutely efficient</w:t>
      </w:r>
      <w:proofErr w:type="gramEnd"/>
      <w:r w:rsidR="003E77E5" w:rsidRPr="006F491D">
        <w:t xml:space="preserve">. </w:t>
      </w:r>
      <w:r w:rsidR="00115A02" w:rsidRPr="006F491D">
        <w:t>T</w:t>
      </w:r>
      <w:r w:rsidR="003B3CCB" w:rsidRPr="006F491D">
        <w:t xml:space="preserve">here is another informative factor that should be taken into consideration </w:t>
      </w:r>
      <w:proofErr w:type="gramStart"/>
      <w:r w:rsidR="003B3CCB" w:rsidRPr="006F491D">
        <w:t>in order to</w:t>
      </w:r>
      <w:proofErr w:type="gramEnd"/>
      <w:r w:rsidR="003B3CCB" w:rsidRPr="006F491D">
        <w:t xml:space="preserve"> aid this recommendation engine which </w:t>
      </w:r>
      <w:r w:rsidR="00115A02" w:rsidRPr="006F491D">
        <w:t>is</w:t>
      </w:r>
      <w:r w:rsidR="003B3CCB" w:rsidRPr="006F491D">
        <w:t xml:space="preserve"> review sent by online customers. The developed version up until now still input random products for rating and scoring based on user history records and deliver the product with the highest score as recommendation. To be specific, the product may be irrelevant and reduce the ability to deliver a high- scored product. Therefore, there must be a way to re- control the query at the prediction layer of this model raising the ability to predict a relevant product with as the maximum score possible. </w:t>
      </w:r>
    </w:p>
    <w:p w14:paraId="7C54699C" w14:textId="23341CDD" w:rsidR="00871B69" w:rsidRPr="006F491D" w:rsidRDefault="002062E7" w:rsidP="001A5DF5">
      <w:pPr>
        <w:pStyle w:val="Heading2"/>
        <w:numPr>
          <w:ilvl w:val="1"/>
          <w:numId w:val="4"/>
        </w:numPr>
        <w:spacing w:line="480" w:lineRule="auto"/>
        <w:jc w:val="both"/>
        <w:rPr>
          <w:rFonts w:cs="Times New Roman"/>
          <w:b/>
          <w:bCs/>
          <w:sz w:val="24"/>
          <w:szCs w:val="24"/>
        </w:rPr>
      </w:pPr>
      <w:bookmarkStart w:id="15" w:name="_Toc75177271"/>
      <w:bookmarkStart w:id="16" w:name="_Toc78037097"/>
      <w:r w:rsidRPr="006F491D">
        <w:rPr>
          <w:rFonts w:cs="Times New Roman"/>
          <w:b/>
          <w:bCs/>
          <w:sz w:val="24"/>
          <w:szCs w:val="24"/>
        </w:rPr>
        <w:t>Problem statement</w:t>
      </w:r>
      <w:bookmarkEnd w:id="15"/>
      <w:bookmarkEnd w:id="16"/>
    </w:p>
    <w:p w14:paraId="6ABDBA21" w14:textId="1F0051FA" w:rsidR="008A6F66" w:rsidRPr="006F491D" w:rsidRDefault="00975ECB" w:rsidP="00CA47D7">
      <w:pPr>
        <w:spacing w:line="480" w:lineRule="auto"/>
        <w:ind w:firstLine="720"/>
        <w:jc w:val="both"/>
      </w:pPr>
      <w:r w:rsidRPr="006F491D">
        <w:t>Linear Dirichlet Allocation (LDA) is more a grouping tool than a complete recommendation methodology, and Time interval Self- attention- based Sequential Recommendation (TiSASRec</w:t>
      </w:r>
      <w:r w:rsidR="00F8308B" w:rsidRPr="006F491D">
        <w:t>)’ s Recomme</w:t>
      </w:r>
      <w:r w:rsidR="00613CAB" w:rsidRPr="006F491D">
        <w:t>n</w:t>
      </w:r>
      <w:r w:rsidR="00F8308B" w:rsidRPr="006F491D">
        <w:t>dation mechanism has not been built completely</w:t>
      </w:r>
      <w:r w:rsidRPr="006F491D">
        <w:t>;</w:t>
      </w:r>
      <w:r w:rsidR="00F8308B" w:rsidRPr="006F491D">
        <w:t xml:space="preserve"> </w:t>
      </w:r>
      <w:r w:rsidR="00F8308B" w:rsidRPr="006F491D">
        <w:lastRenderedPageBreak/>
        <w:t>therefore</w:t>
      </w:r>
      <w:r w:rsidRPr="006F491D">
        <w:t>, this model can be</w:t>
      </w:r>
      <w:r w:rsidR="00F8308B" w:rsidRPr="006F491D">
        <w:t xml:space="preserve"> completed </w:t>
      </w:r>
      <w:r w:rsidRPr="006F491D">
        <w:t xml:space="preserve">thanks to the </w:t>
      </w:r>
      <w:r w:rsidR="00F9199B" w:rsidRPr="006F491D">
        <w:t>integration</w:t>
      </w:r>
      <w:r w:rsidRPr="006F491D">
        <w:t xml:space="preserve"> of LDA</w:t>
      </w:r>
      <w:r w:rsidR="00F9199B" w:rsidRPr="006F491D">
        <w:t xml:space="preserve"> results</w:t>
      </w:r>
      <w:r w:rsidRPr="006F491D">
        <w:t xml:space="preserve"> </w:t>
      </w:r>
      <w:r w:rsidR="00F9199B" w:rsidRPr="006F491D">
        <w:t xml:space="preserve">into TiSASRec </w:t>
      </w:r>
      <w:r w:rsidRPr="006F491D">
        <w:t xml:space="preserve">at the prediction layer of TiSASRec </w:t>
      </w:r>
      <w:r w:rsidR="00A61E40" w:rsidRPr="006F491D">
        <w:t>which adds relevant items of similar users for score calculation and return final recommendations. As items adding into TiSASRec recommendation engine have strong relation to the current user, the prediction score can be raised considerably, and a proper output can be released</w:t>
      </w:r>
      <w:r w:rsidRPr="006F491D">
        <w:t xml:space="preserve">. In this research, LDA </w:t>
      </w:r>
      <w:r w:rsidR="00115A02" w:rsidRPr="006F491D">
        <w:t>is</w:t>
      </w:r>
      <w:r w:rsidRPr="006F491D">
        <w:t xml:space="preserve"> proved to support available recommendation engines </w:t>
      </w:r>
      <w:r w:rsidR="0040155F" w:rsidRPr="006F491D">
        <w:t>in terms of targeting sequence of items within groups of users, not only that of the user himself or that resulted from</w:t>
      </w:r>
      <w:r w:rsidR="0066164F" w:rsidRPr="006F491D">
        <w:t xml:space="preserve"> randomized</w:t>
      </w:r>
      <w:r w:rsidR="0040155F" w:rsidRPr="006F491D">
        <w:t xml:space="preserve"> </w:t>
      </w:r>
      <w:r w:rsidR="0066164F" w:rsidRPr="006F491D">
        <w:t>items</w:t>
      </w:r>
      <w:r w:rsidR="0040155F" w:rsidRPr="006F491D">
        <w:t xml:space="preserve">. </w:t>
      </w:r>
    </w:p>
    <w:p w14:paraId="3FF58D5C" w14:textId="534F45C3" w:rsidR="00AE73D9" w:rsidRPr="006F491D" w:rsidRDefault="002062E7" w:rsidP="001A5DF5">
      <w:pPr>
        <w:pStyle w:val="Heading2"/>
        <w:numPr>
          <w:ilvl w:val="1"/>
          <w:numId w:val="4"/>
        </w:numPr>
        <w:spacing w:line="480" w:lineRule="auto"/>
        <w:jc w:val="both"/>
        <w:rPr>
          <w:rFonts w:cs="Times New Roman"/>
          <w:b/>
          <w:bCs/>
          <w:sz w:val="24"/>
          <w:szCs w:val="24"/>
        </w:rPr>
      </w:pPr>
      <w:bookmarkStart w:id="17" w:name="_Toc75177272"/>
      <w:bookmarkStart w:id="18" w:name="_Toc78037098"/>
      <w:r w:rsidRPr="006F491D">
        <w:rPr>
          <w:rFonts w:cs="Times New Roman"/>
          <w:b/>
          <w:bCs/>
          <w:sz w:val="24"/>
          <w:szCs w:val="24"/>
        </w:rPr>
        <w:t>Scope and Objectives</w:t>
      </w:r>
      <w:bookmarkEnd w:id="17"/>
      <w:bookmarkEnd w:id="18"/>
    </w:p>
    <w:p w14:paraId="19DC0EAC" w14:textId="6070E4C0" w:rsidR="00693925" w:rsidRPr="006F491D" w:rsidRDefault="00D37CCB" w:rsidP="00CA47D7">
      <w:pPr>
        <w:spacing w:line="480" w:lineRule="auto"/>
        <w:ind w:firstLine="720"/>
        <w:jc w:val="both"/>
      </w:pPr>
      <w:r w:rsidRPr="006F491D">
        <w:t xml:space="preserve">This is an experimental research to </w:t>
      </w:r>
      <w:r w:rsidR="00A61E40" w:rsidRPr="006F491D">
        <w:t>complete the recommendation engine of</w:t>
      </w:r>
      <w:r w:rsidRPr="006F491D">
        <w:t xml:space="preserve"> the available Attention- based integrated with Sequential</w:t>
      </w:r>
      <w:r w:rsidR="00AF62BF" w:rsidRPr="006F491D">
        <w:rPr>
          <w:lang w:val="vi-VN"/>
        </w:rPr>
        <w:t xml:space="preserve"> and Attention</w:t>
      </w:r>
      <w:r w:rsidRPr="006F491D">
        <w:t xml:space="preserve"> based model</w:t>
      </w:r>
      <w:r w:rsidR="00A61E40" w:rsidRPr="006F491D">
        <w:t xml:space="preserve"> TiSASRec [</w:t>
      </w:r>
      <w:hyperlink w:anchor="ref2" w:history="1">
        <w:r w:rsidR="00CA01FF" w:rsidRPr="006F491D">
          <w:rPr>
            <w:rStyle w:val="Hyperlink"/>
            <w:color w:val="auto"/>
            <w:u w:val="none"/>
          </w:rPr>
          <w:t>2</w:t>
        </w:r>
      </w:hyperlink>
      <w:r w:rsidR="00A61E40" w:rsidRPr="006F491D">
        <w:t xml:space="preserve">] </w:t>
      </w:r>
      <w:r w:rsidRPr="006F491D">
        <w:t>by</w:t>
      </w:r>
      <w:r w:rsidR="00A61E40" w:rsidRPr="006F491D">
        <w:t xml:space="preserve"> the </w:t>
      </w:r>
      <w:r w:rsidR="00AF62BF" w:rsidRPr="006F491D">
        <w:t>integration</w:t>
      </w:r>
      <w:r w:rsidR="00A61E40" w:rsidRPr="006F491D">
        <w:t xml:space="preserve"> of</w:t>
      </w:r>
      <w:r w:rsidRPr="006F491D">
        <w:t xml:space="preserve"> Linear Dirichlet Allocation (LDA). Th</w:t>
      </w:r>
      <w:r w:rsidR="00395A9C" w:rsidRPr="006F491D">
        <w:t>is improved approach</w:t>
      </w:r>
      <w:r w:rsidRPr="006F491D">
        <w:t xml:space="preserve"> is expected to enhance the predicted score of the recommended item by the model due to the </w:t>
      </w:r>
      <w:r w:rsidR="00395A9C" w:rsidRPr="006F491D">
        <w:t>relevant relation</w:t>
      </w:r>
      <w:r w:rsidRPr="006F491D">
        <w:t xml:space="preserve"> of the item to the user preferences captured via LDA. </w:t>
      </w:r>
    </w:p>
    <w:p w14:paraId="7CBAEEA3" w14:textId="25D2DBB9" w:rsidR="00395A9C" w:rsidRPr="006F491D" w:rsidRDefault="00395A9C" w:rsidP="00CA47D7">
      <w:pPr>
        <w:spacing w:line="480" w:lineRule="auto"/>
        <w:ind w:firstLine="720"/>
        <w:jc w:val="both"/>
      </w:pPr>
      <w:r w:rsidRPr="006F491D">
        <w:t xml:space="preserve">There are </w:t>
      </w:r>
      <w:r w:rsidRPr="006F491D">
        <w:rPr>
          <w:b/>
          <w:bCs/>
          <w:i/>
          <w:iCs/>
        </w:rPr>
        <w:t>two goals</w:t>
      </w:r>
      <w:r w:rsidRPr="006F491D">
        <w:t xml:space="preserve"> to attain in the research: </w:t>
      </w:r>
    </w:p>
    <w:p w14:paraId="2544201A" w14:textId="10F920D2" w:rsidR="00395A9C" w:rsidRPr="006F491D" w:rsidRDefault="00395A9C" w:rsidP="001A5DF5">
      <w:pPr>
        <w:pStyle w:val="ListParagraph"/>
        <w:numPr>
          <w:ilvl w:val="0"/>
          <w:numId w:val="5"/>
        </w:numPr>
        <w:spacing w:line="480" w:lineRule="auto"/>
        <w:jc w:val="both"/>
      </w:pPr>
      <w:r w:rsidRPr="006F491D">
        <w:t>The input item bucket at the prediction layer can be optimized by relevant items extracted from LDA model, which means that output of the LDA model is the input aiding TiSASRec</w:t>
      </w:r>
      <w:r w:rsidR="005F1E23" w:rsidRPr="006F491D">
        <w:t>.</w:t>
      </w:r>
    </w:p>
    <w:p w14:paraId="630998EF" w14:textId="44B71BAE" w:rsidR="00461087" w:rsidRPr="006F491D" w:rsidRDefault="00395A9C" w:rsidP="001A5DF5">
      <w:pPr>
        <w:pStyle w:val="ListParagraph"/>
        <w:numPr>
          <w:ilvl w:val="0"/>
          <w:numId w:val="5"/>
        </w:numPr>
        <w:spacing w:line="480" w:lineRule="auto"/>
        <w:jc w:val="both"/>
      </w:pPr>
      <w:r w:rsidRPr="006F491D">
        <w:t xml:space="preserve">The predicted score of the output item(s) (the number of items depends on the number of required recommendations from the model) can be upgraded to a higher level – the score(s) is expected to be higher which shows that the offer item(s) has more chance to reach the customer. </w:t>
      </w:r>
    </w:p>
    <w:p w14:paraId="3F298063" w14:textId="77777777" w:rsidR="00F9199B" w:rsidRPr="006F491D" w:rsidRDefault="00461087" w:rsidP="00CA47D7">
      <w:pPr>
        <w:spacing w:line="480" w:lineRule="auto"/>
        <w:jc w:val="both"/>
      </w:pPr>
      <w:r w:rsidRPr="006F491D">
        <w:t xml:space="preserve">The two- model integration is conducted on </w:t>
      </w:r>
    </w:p>
    <w:p w14:paraId="3FADBADA" w14:textId="5437D81E" w:rsidR="00461087" w:rsidRPr="006F491D" w:rsidRDefault="00461087" w:rsidP="001A5DF5">
      <w:pPr>
        <w:pStyle w:val="ListParagraph"/>
        <w:numPr>
          <w:ilvl w:val="0"/>
          <w:numId w:val="6"/>
        </w:numPr>
        <w:spacing w:line="480" w:lineRule="auto"/>
        <w:jc w:val="both"/>
      </w:pPr>
      <w:proofErr w:type="spellStart"/>
      <w:r w:rsidRPr="006F491D">
        <w:t>Macbook</w:t>
      </w:r>
      <w:proofErr w:type="spellEnd"/>
      <w:r w:rsidRPr="006F491D">
        <w:t xml:space="preserve"> Pro 2017 - </w:t>
      </w:r>
      <w:r w:rsidRPr="006F491D">
        <w:rPr>
          <w:rFonts w:eastAsiaTheme="minorHAnsi"/>
        </w:rPr>
        <w:t xml:space="preserve">2.3 GHz Dual-Core Intel Core i5 with 8 GB RAM Memory. </w:t>
      </w:r>
    </w:p>
    <w:p w14:paraId="15303489" w14:textId="5CF43340" w:rsidR="00BA6860" w:rsidRPr="006F491D" w:rsidRDefault="00A61E40" w:rsidP="001A5DF5">
      <w:pPr>
        <w:pStyle w:val="ListParagraph"/>
        <w:numPr>
          <w:ilvl w:val="0"/>
          <w:numId w:val="6"/>
        </w:numPr>
        <w:spacing w:line="480" w:lineRule="auto"/>
        <w:jc w:val="both"/>
      </w:pPr>
      <w:r w:rsidRPr="006F491D">
        <w:rPr>
          <w:rFonts w:eastAsiaTheme="minorHAnsi"/>
        </w:rPr>
        <w:t xml:space="preserve">Google’s </w:t>
      </w:r>
      <w:proofErr w:type="spellStart"/>
      <w:r w:rsidRPr="006F491D">
        <w:rPr>
          <w:rFonts w:eastAsiaTheme="minorHAnsi"/>
        </w:rPr>
        <w:t>Colaboratory</w:t>
      </w:r>
      <w:proofErr w:type="spellEnd"/>
      <w:r w:rsidR="00E8144A" w:rsidRPr="006F491D">
        <w:rPr>
          <w:rFonts w:eastAsiaTheme="minorHAnsi"/>
          <w:lang w:val="vi-VN"/>
        </w:rPr>
        <w:t xml:space="preserve"> GPU runtime</w:t>
      </w:r>
    </w:p>
    <w:p w14:paraId="1F5F0AC0" w14:textId="77777777" w:rsidR="00A45728" w:rsidRPr="006F491D" w:rsidRDefault="00A45728" w:rsidP="00CA47D7">
      <w:pPr>
        <w:pStyle w:val="ListParagraph"/>
        <w:spacing w:line="480" w:lineRule="auto"/>
        <w:jc w:val="both"/>
      </w:pPr>
    </w:p>
    <w:p w14:paraId="6FE2186B" w14:textId="5AA754D3" w:rsidR="00461087" w:rsidRPr="006F491D" w:rsidRDefault="002062E7" w:rsidP="001A5DF5">
      <w:pPr>
        <w:pStyle w:val="Heading2"/>
        <w:numPr>
          <w:ilvl w:val="1"/>
          <w:numId w:val="4"/>
        </w:numPr>
        <w:spacing w:line="480" w:lineRule="auto"/>
        <w:jc w:val="both"/>
        <w:rPr>
          <w:rFonts w:cs="Times New Roman"/>
          <w:b/>
          <w:bCs/>
          <w:sz w:val="24"/>
          <w:szCs w:val="24"/>
        </w:rPr>
      </w:pPr>
      <w:bookmarkStart w:id="19" w:name="_Toc74935957"/>
      <w:bookmarkStart w:id="20" w:name="_Toc74960564"/>
      <w:bookmarkStart w:id="21" w:name="_Toc74961192"/>
      <w:bookmarkStart w:id="22" w:name="_Toc74961623"/>
      <w:bookmarkStart w:id="23" w:name="_Toc74961769"/>
      <w:bookmarkStart w:id="24" w:name="_Toc74964064"/>
      <w:bookmarkStart w:id="25" w:name="_Toc74964136"/>
      <w:bookmarkStart w:id="26" w:name="_Toc74964213"/>
      <w:bookmarkStart w:id="27" w:name="_Toc75177273"/>
      <w:bookmarkStart w:id="28" w:name="_Toc78037099"/>
      <w:bookmarkEnd w:id="19"/>
      <w:bookmarkEnd w:id="20"/>
      <w:bookmarkEnd w:id="21"/>
      <w:bookmarkEnd w:id="22"/>
      <w:bookmarkEnd w:id="23"/>
      <w:bookmarkEnd w:id="24"/>
      <w:bookmarkEnd w:id="25"/>
      <w:bookmarkEnd w:id="26"/>
      <w:r w:rsidRPr="006F491D">
        <w:rPr>
          <w:rFonts w:cs="Times New Roman"/>
          <w:b/>
          <w:bCs/>
          <w:sz w:val="24"/>
          <w:szCs w:val="24"/>
        </w:rPr>
        <w:lastRenderedPageBreak/>
        <w:t>Assumptions and Solution</w:t>
      </w:r>
      <w:bookmarkEnd w:id="27"/>
      <w:bookmarkEnd w:id="28"/>
    </w:p>
    <w:p w14:paraId="06466E5B" w14:textId="1BE0604E" w:rsidR="00A61E40" w:rsidRPr="006F491D" w:rsidRDefault="00395A9C" w:rsidP="001A5DF5">
      <w:pPr>
        <w:pStyle w:val="ListParagraph"/>
        <w:numPr>
          <w:ilvl w:val="0"/>
          <w:numId w:val="5"/>
        </w:numPr>
        <w:spacing w:line="480" w:lineRule="auto"/>
        <w:jc w:val="both"/>
      </w:pPr>
      <w:proofErr w:type="gramStart"/>
      <w:r w:rsidRPr="006F491D">
        <w:t>In order for</w:t>
      </w:r>
      <w:proofErr w:type="gramEnd"/>
      <w:r w:rsidRPr="006F491D">
        <w:t xml:space="preserve"> the two models to be integrated, input of each model is assumed to have been gone through corresponding </w:t>
      </w:r>
      <w:r w:rsidR="00461087" w:rsidRPr="006F491D">
        <w:t xml:space="preserve">pre- process steps to obtain correct forms </w:t>
      </w:r>
      <w:r w:rsidR="00A61E40" w:rsidRPr="006F491D">
        <w:t>before input process into each individual model</w:t>
      </w:r>
      <w:r w:rsidR="00E8144A" w:rsidRPr="006F491D">
        <w:t xml:space="preserve">. </w:t>
      </w:r>
    </w:p>
    <w:p w14:paraId="7B7E046A" w14:textId="625FB9FD" w:rsidR="00876880" w:rsidRPr="006F491D" w:rsidRDefault="00A61E40" w:rsidP="001A5DF5">
      <w:pPr>
        <w:pStyle w:val="ListParagraph"/>
        <w:numPr>
          <w:ilvl w:val="0"/>
          <w:numId w:val="5"/>
        </w:numPr>
        <w:spacing w:line="480" w:lineRule="auto"/>
        <w:jc w:val="both"/>
      </w:pPr>
      <w:r w:rsidRPr="006F491D">
        <w:t xml:space="preserve">Each model has different input type and the results after training process of LDA and TiSASRec are combined in the part of </w:t>
      </w:r>
      <w:r w:rsidR="00115A02" w:rsidRPr="006F491D">
        <w:t xml:space="preserve">Online </w:t>
      </w:r>
      <w:r w:rsidRPr="006F491D">
        <w:t>Recommendation Engine to output final recommendation</w:t>
      </w:r>
      <w:r w:rsidR="00AF62BF" w:rsidRPr="006F491D">
        <w:rPr>
          <w:lang w:val="vi-VN"/>
        </w:rPr>
        <w:t xml:space="preserve"> list</w:t>
      </w:r>
      <w:r w:rsidRPr="006F491D">
        <w:t xml:space="preserve"> delivered to the considering user.</w:t>
      </w:r>
    </w:p>
    <w:p w14:paraId="11F224B0" w14:textId="77777777" w:rsidR="00303AC7" w:rsidRPr="006F491D" w:rsidRDefault="00303AC7" w:rsidP="00CA47D7">
      <w:pPr>
        <w:pStyle w:val="ListParagraph"/>
        <w:spacing w:line="480" w:lineRule="auto"/>
        <w:ind w:left="360"/>
        <w:jc w:val="both"/>
      </w:pPr>
    </w:p>
    <w:p w14:paraId="09D7D8D7" w14:textId="7EE193ED" w:rsidR="00AE73D9" w:rsidRPr="006F491D" w:rsidRDefault="002062E7" w:rsidP="001A5DF5">
      <w:pPr>
        <w:pStyle w:val="Heading2"/>
        <w:numPr>
          <w:ilvl w:val="1"/>
          <w:numId w:val="4"/>
        </w:numPr>
        <w:spacing w:line="480" w:lineRule="auto"/>
        <w:rPr>
          <w:rFonts w:cs="Times New Roman"/>
          <w:b/>
          <w:bCs/>
          <w:sz w:val="24"/>
          <w:szCs w:val="24"/>
        </w:rPr>
      </w:pPr>
      <w:bookmarkStart w:id="29" w:name="_Toc74961194"/>
      <w:bookmarkStart w:id="30" w:name="_Toc74961625"/>
      <w:bookmarkStart w:id="31" w:name="_Toc74961771"/>
      <w:bookmarkStart w:id="32" w:name="_Toc74964066"/>
      <w:bookmarkStart w:id="33" w:name="_Toc74964138"/>
      <w:bookmarkStart w:id="34" w:name="_Toc74964215"/>
      <w:bookmarkStart w:id="35" w:name="_Toc75177274"/>
      <w:bookmarkStart w:id="36" w:name="_Toc78037100"/>
      <w:bookmarkEnd w:id="29"/>
      <w:bookmarkEnd w:id="30"/>
      <w:bookmarkEnd w:id="31"/>
      <w:bookmarkEnd w:id="32"/>
      <w:bookmarkEnd w:id="33"/>
      <w:bookmarkEnd w:id="34"/>
      <w:r w:rsidRPr="006F491D">
        <w:rPr>
          <w:rFonts w:cs="Times New Roman"/>
          <w:b/>
          <w:bCs/>
          <w:sz w:val="24"/>
          <w:szCs w:val="24"/>
        </w:rPr>
        <w:t>Structure of Thesis</w:t>
      </w:r>
      <w:bookmarkEnd w:id="35"/>
      <w:bookmarkEnd w:id="36"/>
    </w:p>
    <w:p w14:paraId="75397E99" w14:textId="77777777" w:rsidR="00BE43A0" w:rsidRPr="006F491D" w:rsidRDefault="00693925" w:rsidP="00CA47D7">
      <w:pPr>
        <w:spacing w:line="480" w:lineRule="auto"/>
        <w:ind w:firstLine="720"/>
        <w:jc w:val="both"/>
      </w:pPr>
      <w:r w:rsidRPr="006F491D">
        <w:t xml:space="preserve">This is a brief introduction of the report outline. </w:t>
      </w:r>
      <w:r w:rsidR="00FF4DBE" w:rsidRPr="006F491D">
        <w:t>The report consists of five transparent sections</w:t>
      </w:r>
      <w:r w:rsidRPr="006F491D">
        <w:t xml:space="preserve">: </w:t>
      </w:r>
    </w:p>
    <w:p w14:paraId="47261F15" w14:textId="77777777" w:rsidR="00BE43A0" w:rsidRPr="006F491D" w:rsidRDefault="00115A02" w:rsidP="00CA47D7">
      <w:pPr>
        <w:spacing w:line="480" w:lineRule="auto"/>
        <w:ind w:firstLine="720"/>
        <w:jc w:val="both"/>
      </w:pPr>
      <w:r w:rsidRPr="006F491D">
        <w:rPr>
          <w:i/>
          <w:iCs/>
        </w:rPr>
        <w:t xml:space="preserve">Introduction </w:t>
      </w:r>
      <w:r w:rsidRPr="006F491D">
        <w:t xml:space="preserve">which shows a brief introduction of topic introduction, motivation, aim of the project purpose of the report and the project </w:t>
      </w:r>
      <w:proofErr w:type="gramStart"/>
      <w:r w:rsidRPr="006F491D">
        <w:t>outline</w:t>
      </w:r>
      <w:r w:rsidR="00FF4DBE" w:rsidRPr="006F491D">
        <w:t>;</w:t>
      </w:r>
      <w:proofErr w:type="gramEnd"/>
      <w:r w:rsidRPr="006F491D">
        <w:t xml:space="preserve"> </w:t>
      </w:r>
    </w:p>
    <w:p w14:paraId="7199F2C6" w14:textId="77777777" w:rsidR="00BE43A0" w:rsidRPr="006F491D" w:rsidRDefault="00FF4DBE" w:rsidP="00CA47D7">
      <w:pPr>
        <w:spacing w:line="480" w:lineRule="auto"/>
        <w:ind w:firstLine="720"/>
        <w:jc w:val="both"/>
      </w:pPr>
      <w:r w:rsidRPr="006F491D">
        <w:rPr>
          <w:i/>
          <w:iCs/>
        </w:rPr>
        <w:t>L</w:t>
      </w:r>
      <w:r w:rsidR="00115A02" w:rsidRPr="006F491D">
        <w:rPr>
          <w:i/>
          <w:iCs/>
        </w:rPr>
        <w:t>iterature</w:t>
      </w:r>
      <w:r w:rsidRPr="006F491D">
        <w:rPr>
          <w:i/>
          <w:iCs/>
        </w:rPr>
        <w:t xml:space="preserve"> </w:t>
      </w:r>
      <w:r w:rsidR="00A6434F" w:rsidRPr="006F491D">
        <w:rPr>
          <w:i/>
          <w:iCs/>
        </w:rPr>
        <w:t>R</w:t>
      </w:r>
      <w:r w:rsidR="00115A02" w:rsidRPr="006F491D">
        <w:rPr>
          <w:i/>
          <w:iCs/>
        </w:rPr>
        <w:t xml:space="preserve">eview </w:t>
      </w:r>
      <w:r w:rsidRPr="006F491D">
        <w:t xml:space="preserve">which provides </w:t>
      </w:r>
      <w:r w:rsidR="00115A02" w:rsidRPr="006F491D">
        <w:t xml:space="preserve">acknowledgement </w:t>
      </w:r>
      <w:r w:rsidRPr="006F491D">
        <w:t>of</w:t>
      </w:r>
      <w:r w:rsidR="00115A02" w:rsidRPr="006F491D">
        <w:t xml:space="preserve"> recommendation system, topic modelling (with some developed method in the field), </w:t>
      </w:r>
      <w:r w:rsidRPr="006F491D">
        <w:t xml:space="preserve">and </w:t>
      </w:r>
      <w:r w:rsidR="00115A02" w:rsidRPr="006F491D">
        <w:t xml:space="preserve">sequential- based and </w:t>
      </w:r>
      <w:r w:rsidRPr="006F491D">
        <w:t>attention- based mechanism (with some related methods in the field</w:t>
      </w:r>
      <w:proofErr w:type="gramStart"/>
      <w:r w:rsidRPr="006F491D">
        <w:t>);</w:t>
      </w:r>
      <w:proofErr w:type="gramEnd"/>
      <w:r w:rsidRPr="006F491D">
        <w:t xml:space="preserve"> </w:t>
      </w:r>
    </w:p>
    <w:p w14:paraId="340B65E6" w14:textId="77777777" w:rsidR="00BE43A0" w:rsidRPr="006F491D" w:rsidRDefault="00FF4DBE" w:rsidP="00CA47D7">
      <w:pPr>
        <w:spacing w:line="480" w:lineRule="auto"/>
        <w:ind w:firstLine="720"/>
        <w:jc w:val="both"/>
      </w:pPr>
      <w:r w:rsidRPr="006F491D">
        <w:rPr>
          <w:i/>
          <w:iCs/>
        </w:rPr>
        <w:t>Methodology and Implementation</w:t>
      </w:r>
      <w:r w:rsidRPr="006F491D">
        <w:t xml:space="preserve"> which </w:t>
      </w:r>
      <w:r w:rsidR="00A6434F" w:rsidRPr="006F491D">
        <w:t>illustrates</w:t>
      </w:r>
      <w:r w:rsidRPr="006F491D">
        <w:t xml:space="preserve"> the architecture</w:t>
      </w:r>
      <w:r w:rsidR="00A6434F" w:rsidRPr="006F491D">
        <w:t xml:space="preserve"> and</w:t>
      </w:r>
      <w:r w:rsidRPr="006F491D">
        <w:t xml:space="preserve"> of the new model which is the integration of LDA into TiSASRec</w:t>
      </w:r>
      <w:r w:rsidR="00A6434F" w:rsidRPr="006F491D">
        <w:t xml:space="preserve"> (methodology)</w:t>
      </w:r>
      <w:r w:rsidRPr="006F491D">
        <w:t>, and then</w:t>
      </w:r>
      <w:r w:rsidR="00A6434F" w:rsidRPr="006F491D">
        <w:t xml:space="preserve"> applies the aforementioned model into practice (implementation</w:t>
      </w:r>
      <w:proofErr w:type="gramStart"/>
      <w:r w:rsidR="00A6434F" w:rsidRPr="006F491D">
        <w:t>);</w:t>
      </w:r>
      <w:proofErr w:type="gramEnd"/>
    </w:p>
    <w:p w14:paraId="21B35B6D" w14:textId="77777777" w:rsidR="00BE43A0" w:rsidRPr="006F491D" w:rsidRDefault="00A6434F" w:rsidP="00CA47D7">
      <w:pPr>
        <w:spacing w:line="480" w:lineRule="auto"/>
        <w:ind w:firstLine="720"/>
        <w:jc w:val="both"/>
      </w:pPr>
      <w:r w:rsidRPr="006F491D">
        <w:t xml:space="preserve"> </w:t>
      </w:r>
      <w:r w:rsidRPr="006F491D">
        <w:rPr>
          <w:i/>
          <w:iCs/>
        </w:rPr>
        <w:t>Experimental results and Evaluation</w:t>
      </w:r>
      <w:r w:rsidRPr="006F491D">
        <w:t xml:space="preserve"> which shows the performance of the proposed model from </w:t>
      </w:r>
      <w:proofErr w:type="gramStart"/>
      <w:r w:rsidRPr="006F491D">
        <w:t>Implementation;</w:t>
      </w:r>
      <w:proofErr w:type="gramEnd"/>
      <w:r w:rsidRPr="006F491D">
        <w:t xml:space="preserve"> </w:t>
      </w:r>
    </w:p>
    <w:p w14:paraId="6CA41A5B" w14:textId="1A4816A3" w:rsidR="004F4A1F" w:rsidRPr="006F491D" w:rsidRDefault="00A6434F" w:rsidP="00CA47D7">
      <w:pPr>
        <w:spacing w:line="480" w:lineRule="auto"/>
        <w:ind w:firstLine="720"/>
        <w:jc w:val="both"/>
      </w:pPr>
      <w:r w:rsidRPr="006F491D">
        <w:t xml:space="preserve">and </w:t>
      </w:r>
      <w:r w:rsidRPr="006F491D">
        <w:rPr>
          <w:i/>
          <w:iCs/>
        </w:rPr>
        <w:t xml:space="preserve">Discussion, Conclusion and Future Work </w:t>
      </w:r>
      <w:r w:rsidRPr="006F491D">
        <w:t xml:space="preserve">which summarizes and provides viewpoints on the obtained results from the previous section as well as the </w:t>
      </w:r>
      <w:r w:rsidR="004F4A1F" w:rsidRPr="006F491D">
        <w:t>whole research processe</w:t>
      </w:r>
      <w:r w:rsidR="005F5A16" w:rsidRPr="006F491D">
        <w:t xml:space="preserve">s </w:t>
      </w:r>
      <w:r w:rsidR="004F4A1F" w:rsidRPr="006F491D">
        <w:t xml:space="preserve">and denotes some enhancement for an improved version in the future. </w:t>
      </w:r>
      <w:bookmarkStart w:id="37" w:name="_Toc75177275"/>
      <w:r w:rsidR="004F4A1F" w:rsidRPr="006F491D">
        <w:br w:type="page"/>
      </w:r>
    </w:p>
    <w:p w14:paraId="16AE2B89" w14:textId="335FF815" w:rsidR="0057714C" w:rsidRPr="006F491D" w:rsidRDefault="00054DE3" w:rsidP="00CA47D7">
      <w:pPr>
        <w:pStyle w:val="Heading1"/>
        <w:spacing w:line="480" w:lineRule="auto"/>
        <w:jc w:val="center"/>
        <w:rPr>
          <w:rFonts w:ascii="Times New Roman" w:hAnsi="Times New Roman" w:cs="Times New Roman"/>
          <w:b/>
          <w:bCs/>
        </w:rPr>
      </w:pPr>
      <w:bookmarkStart w:id="38" w:name="_Toc78037101"/>
      <w:r w:rsidRPr="006F491D">
        <w:rPr>
          <w:rFonts w:ascii="Times New Roman" w:hAnsi="Times New Roman" w:cs="Times New Roman"/>
          <w:b/>
          <w:bCs/>
        </w:rPr>
        <w:lastRenderedPageBreak/>
        <w:t>CHAPTER 2: LITURATURE REVIEW</w:t>
      </w:r>
      <w:bookmarkEnd w:id="37"/>
      <w:bookmarkEnd w:id="38"/>
    </w:p>
    <w:p w14:paraId="6C86655E" w14:textId="531F768D" w:rsidR="00BA6201" w:rsidRPr="006F491D" w:rsidRDefault="004514B2" w:rsidP="00CA47D7">
      <w:pPr>
        <w:spacing w:line="480" w:lineRule="auto"/>
        <w:ind w:firstLine="720"/>
        <w:jc w:val="both"/>
        <w:rPr>
          <w:b/>
          <w:bCs/>
          <w:i/>
          <w:iCs/>
        </w:rPr>
      </w:pPr>
      <w:r w:rsidRPr="006F491D">
        <w:rPr>
          <w:b/>
          <w:bCs/>
          <w:i/>
          <w:iCs/>
        </w:rPr>
        <w:t xml:space="preserve">This session </w:t>
      </w:r>
      <w:r w:rsidR="00C567BE" w:rsidRPr="006F491D">
        <w:rPr>
          <w:b/>
          <w:bCs/>
          <w:i/>
          <w:iCs/>
        </w:rPr>
        <w:t xml:space="preserve">main goal is to </w:t>
      </w:r>
      <w:r w:rsidR="00174124" w:rsidRPr="006F491D">
        <w:rPr>
          <w:b/>
          <w:bCs/>
          <w:i/>
          <w:iCs/>
        </w:rPr>
        <w:t xml:space="preserve">deliver </w:t>
      </w:r>
      <w:r w:rsidR="00C567BE" w:rsidRPr="006F491D">
        <w:rPr>
          <w:b/>
          <w:bCs/>
          <w:i/>
          <w:iCs/>
        </w:rPr>
        <w:t xml:space="preserve">an overview definition of the </w:t>
      </w:r>
      <w:r w:rsidR="00174124" w:rsidRPr="006F491D">
        <w:rPr>
          <w:b/>
          <w:bCs/>
          <w:i/>
          <w:iCs/>
        </w:rPr>
        <w:t>thesis</w:t>
      </w:r>
      <w:r w:rsidR="00C567BE" w:rsidRPr="006F491D">
        <w:rPr>
          <w:b/>
          <w:bCs/>
          <w:i/>
          <w:iCs/>
        </w:rPr>
        <w:t xml:space="preserve"> </w:t>
      </w:r>
      <w:r w:rsidR="00174124" w:rsidRPr="006F491D">
        <w:rPr>
          <w:b/>
          <w:bCs/>
          <w:i/>
          <w:iCs/>
        </w:rPr>
        <w:t>research criterion</w:t>
      </w:r>
      <w:r w:rsidR="00C567BE" w:rsidRPr="006F491D">
        <w:rPr>
          <w:b/>
          <w:bCs/>
          <w:i/>
          <w:iCs/>
        </w:rPr>
        <w:t>, which is the Recommendation System</w:t>
      </w:r>
      <w:r w:rsidR="00D1010F" w:rsidRPr="006F491D">
        <w:rPr>
          <w:b/>
          <w:bCs/>
          <w:i/>
          <w:iCs/>
        </w:rPr>
        <w:t xml:space="preserve"> in E- commerce</w:t>
      </w:r>
      <w:r w:rsidR="00C567BE" w:rsidRPr="006F491D">
        <w:rPr>
          <w:b/>
          <w:bCs/>
          <w:i/>
          <w:iCs/>
        </w:rPr>
        <w:t xml:space="preserve">. From there, </w:t>
      </w:r>
      <w:r w:rsidR="00174124" w:rsidRPr="006F491D">
        <w:rPr>
          <w:b/>
          <w:bCs/>
          <w:i/>
          <w:iCs/>
        </w:rPr>
        <w:t>illustrations of some</w:t>
      </w:r>
      <w:r w:rsidR="00C567BE" w:rsidRPr="006F491D">
        <w:rPr>
          <w:b/>
          <w:bCs/>
          <w:i/>
          <w:iCs/>
        </w:rPr>
        <w:t xml:space="preserve"> ubiquitous and renown</w:t>
      </w:r>
      <w:r w:rsidR="008570DB" w:rsidRPr="006F491D">
        <w:rPr>
          <w:b/>
          <w:bCs/>
          <w:i/>
          <w:iCs/>
        </w:rPr>
        <w:t>ed</w:t>
      </w:r>
      <w:r w:rsidR="00C567BE" w:rsidRPr="006F491D">
        <w:rPr>
          <w:b/>
          <w:bCs/>
          <w:i/>
          <w:iCs/>
        </w:rPr>
        <w:t xml:space="preserve"> system</w:t>
      </w:r>
      <w:r w:rsidR="00174124" w:rsidRPr="006F491D">
        <w:rPr>
          <w:b/>
          <w:bCs/>
          <w:i/>
          <w:iCs/>
        </w:rPr>
        <w:t>s</w:t>
      </w:r>
      <w:r w:rsidR="00B453EF" w:rsidRPr="006F491D">
        <w:rPr>
          <w:b/>
          <w:bCs/>
          <w:i/>
          <w:iCs/>
        </w:rPr>
        <w:t xml:space="preserve"> </w:t>
      </w:r>
      <w:r w:rsidR="00D309A3" w:rsidRPr="006F491D">
        <w:rPr>
          <w:b/>
          <w:bCs/>
          <w:i/>
          <w:iCs/>
        </w:rPr>
        <w:t>relating to Topic Modelling models and Sequential- based and Attention- based Models/ Research</w:t>
      </w:r>
      <w:r w:rsidR="004F4A1F" w:rsidRPr="006F491D">
        <w:rPr>
          <w:b/>
          <w:bCs/>
          <w:i/>
          <w:iCs/>
        </w:rPr>
        <w:t xml:space="preserve"> are given</w:t>
      </w:r>
      <w:r w:rsidR="00C567BE" w:rsidRPr="006F491D">
        <w:rPr>
          <w:b/>
          <w:bCs/>
          <w:i/>
          <w:iCs/>
        </w:rPr>
        <w:t xml:space="preserve"> </w:t>
      </w:r>
      <w:r w:rsidR="00B453EF" w:rsidRPr="006F491D">
        <w:rPr>
          <w:b/>
          <w:bCs/>
          <w:i/>
          <w:iCs/>
        </w:rPr>
        <w:t xml:space="preserve">to explain </w:t>
      </w:r>
      <w:r w:rsidR="00C567BE" w:rsidRPr="006F491D">
        <w:rPr>
          <w:b/>
          <w:bCs/>
          <w:i/>
          <w:iCs/>
        </w:rPr>
        <w:t>main mechanism</w:t>
      </w:r>
      <w:r w:rsidR="00B453EF" w:rsidRPr="006F491D">
        <w:rPr>
          <w:b/>
          <w:bCs/>
          <w:i/>
          <w:iCs/>
        </w:rPr>
        <w:t>s</w:t>
      </w:r>
      <w:r w:rsidR="00C567BE" w:rsidRPr="006F491D">
        <w:rPr>
          <w:b/>
          <w:bCs/>
          <w:i/>
          <w:iCs/>
        </w:rPr>
        <w:t xml:space="preserve"> of </w:t>
      </w:r>
      <w:r w:rsidR="00B453EF" w:rsidRPr="006F491D">
        <w:rPr>
          <w:b/>
          <w:bCs/>
          <w:i/>
          <w:iCs/>
        </w:rPr>
        <w:t>the research</w:t>
      </w:r>
      <w:r w:rsidR="00C567BE" w:rsidRPr="006F491D">
        <w:rPr>
          <w:b/>
          <w:bCs/>
          <w:i/>
          <w:iCs/>
        </w:rPr>
        <w:t xml:space="preserve"> </w:t>
      </w:r>
      <w:r w:rsidR="00B453EF" w:rsidRPr="006F491D">
        <w:rPr>
          <w:b/>
          <w:bCs/>
          <w:i/>
          <w:iCs/>
        </w:rPr>
        <w:t>techniques</w:t>
      </w:r>
      <w:r w:rsidR="004F4A1F" w:rsidRPr="006F491D">
        <w:rPr>
          <w:b/>
          <w:bCs/>
          <w:i/>
          <w:iCs/>
        </w:rPr>
        <w:t xml:space="preserve">. A detailed summary of TiSASRec [19] is also presented as a related criterion to the proposed model. </w:t>
      </w:r>
    </w:p>
    <w:p w14:paraId="7913D89C" w14:textId="77777777" w:rsidR="004F4A1F" w:rsidRPr="006F491D" w:rsidRDefault="004F4A1F" w:rsidP="00CA47D7">
      <w:pPr>
        <w:spacing w:line="480" w:lineRule="auto"/>
        <w:ind w:firstLine="720"/>
        <w:jc w:val="both"/>
        <w:rPr>
          <w:b/>
          <w:bCs/>
          <w:i/>
          <w:iCs/>
        </w:rPr>
      </w:pPr>
    </w:p>
    <w:p w14:paraId="5AEFF7F9" w14:textId="6DA6EE99" w:rsidR="00BA6201" w:rsidRPr="006F491D" w:rsidRDefault="00BA6201" w:rsidP="001A5DF5">
      <w:pPr>
        <w:pStyle w:val="Heading2"/>
        <w:numPr>
          <w:ilvl w:val="1"/>
          <w:numId w:val="12"/>
        </w:numPr>
        <w:spacing w:line="480" w:lineRule="auto"/>
        <w:jc w:val="both"/>
        <w:rPr>
          <w:rFonts w:cs="Times New Roman"/>
          <w:b/>
          <w:bCs/>
          <w:sz w:val="28"/>
          <w:szCs w:val="28"/>
        </w:rPr>
      </w:pPr>
      <w:bookmarkStart w:id="39" w:name="_Toc75177276"/>
      <w:bookmarkStart w:id="40" w:name="_Toc78037102"/>
      <w:r w:rsidRPr="006F491D">
        <w:rPr>
          <w:rFonts w:cs="Times New Roman"/>
          <w:b/>
          <w:bCs/>
          <w:sz w:val="28"/>
          <w:szCs w:val="28"/>
        </w:rPr>
        <w:t>Recommendation System</w:t>
      </w:r>
      <w:bookmarkEnd w:id="39"/>
      <w:bookmarkEnd w:id="40"/>
      <w:r w:rsidRPr="006F491D">
        <w:rPr>
          <w:rFonts w:cs="Times New Roman"/>
          <w:b/>
          <w:bCs/>
          <w:sz w:val="28"/>
          <w:szCs w:val="28"/>
        </w:rPr>
        <w:t xml:space="preserve"> </w:t>
      </w:r>
    </w:p>
    <w:p w14:paraId="115CA463" w14:textId="5D39FEA6" w:rsidR="00CB1868" w:rsidRPr="006F491D" w:rsidRDefault="00BA6201" w:rsidP="001A5DF5">
      <w:pPr>
        <w:pStyle w:val="ListParagraph"/>
        <w:numPr>
          <w:ilvl w:val="2"/>
          <w:numId w:val="12"/>
        </w:numPr>
        <w:spacing w:line="480" w:lineRule="auto"/>
        <w:rPr>
          <w:b/>
          <w:bCs/>
        </w:rPr>
      </w:pPr>
      <w:r w:rsidRPr="006F491D">
        <w:rPr>
          <w:b/>
          <w:bCs/>
        </w:rPr>
        <w:t>Introduction</w:t>
      </w:r>
    </w:p>
    <w:p w14:paraId="40E7DC2C" w14:textId="390493F1" w:rsidR="00CB1868" w:rsidRPr="006F491D" w:rsidRDefault="00CB1868" w:rsidP="00CA47D7">
      <w:pPr>
        <w:spacing w:line="480" w:lineRule="auto"/>
        <w:ind w:firstLine="680"/>
        <w:jc w:val="both"/>
      </w:pPr>
      <w:r w:rsidRPr="006F491D">
        <w:t>Imagine yourself surfing You</w:t>
      </w:r>
      <w:r w:rsidR="00AE73D9" w:rsidRPr="006F491D">
        <w:t>T</w:t>
      </w:r>
      <w:r w:rsidRPr="006F491D">
        <w:t xml:space="preserve">ube to find a want- to- watch video, or scrolling down Spotify to find your favorite songs, … That sounds a little bit of artificial and effort- consuming. Recommendation System has come into life to mitigate the problem. </w:t>
      </w:r>
      <w:r w:rsidR="004F4A1F" w:rsidRPr="006F491D">
        <w:t xml:space="preserve">This system offers a list of new items </w:t>
      </w:r>
      <w:r w:rsidRPr="006F491D">
        <w:t>based on your history of interaction</w:t>
      </w:r>
      <w:r w:rsidR="004F4A1F" w:rsidRPr="006F491D">
        <w:t>s</w:t>
      </w:r>
      <w:r w:rsidRPr="006F491D">
        <w:t xml:space="preserve"> when you use that service such as </w:t>
      </w:r>
      <w:r w:rsidRPr="006F491D">
        <w:rPr>
          <w:i/>
          <w:iCs/>
        </w:rPr>
        <w:t>likes</w:t>
      </w:r>
      <w:r w:rsidRPr="006F491D">
        <w:t xml:space="preserve">, </w:t>
      </w:r>
      <w:r w:rsidRPr="006F491D">
        <w:rPr>
          <w:i/>
          <w:iCs/>
        </w:rPr>
        <w:t>shares, search keywords, favorite items, views,</w:t>
      </w:r>
      <w:r w:rsidRPr="006F491D">
        <w:t xml:space="preserve"> or specifically your </w:t>
      </w:r>
      <w:r w:rsidRPr="006F491D">
        <w:rPr>
          <w:i/>
          <w:iCs/>
        </w:rPr>
        <w:t>records of orders</w:t>
      </w:r>
      <w:r w:rsidRPr="006F491D">
        <w:t xml:space="preserve"> if the service mentioned here is online shopping on some specific websites. </w:t>
      </w:r>
    </w:p>
    <w:p w14:paraId="2E6D7D31" w14:textId="40B8A6C7" w:rsidR="00C209D9" w:rsidRPr="006F491D" w:rsidRDefault="00BA6201" w:rsidP="00CA47D7">
      <w:pPr>
        <w:pStyle w:val="NormalWeb"/>
        <w:spacing w:line="480" w:lineRule="auto"/>
        <w:ind w:firstLine="680"/>
        <w:jc w:val="both"/>
      </w:pPr>
      <w:r w:rsidRPr="006F491D">
        <w:t xml:space="preserve">According to Resnick and Varian </w:t>
      </w:r>
      <w:r w:rsidR="00F806A5" w:rsidRPr="006F491D">
        <w:t>[</w:t>
      </w:r>
      <w:r w:rsidRPr="006F491D">
        <w:t>1997</w:t>
      </w:r>
      <w:r w:rsidR="00F806A5" w:rsidRPr="006F491D">
        <w:t>]</w:t>
      </w:r>
      <w:r w:rsidRPr="006F491D">
        <w:t xml:space="preserve"> [</w:t>
      </w:r>
      <w:hyperlink w:anchor="ref5" w:history="1">
        <w:r w:rsidR="00CA01FF" w:rsidRPr="006F491D">
          <w:rPr>
            <w:rStyle w:val="Hyperlink"/>
            <w:color w:val="auto"/>
            <w:u w:val="none"/>
          </w:rPr>
          <w:t>5</w:t>
        </w:r>
      </w:hyperlink>
      <w:r w:rsidRPr="006F491D">
        <w:t xml:space="preserve">], recommendation engine is </w:t>
      </w:r>
      <w:r w:rsidR="00F806A5" w:rsidRPr="006F491D">
        <w:t xml:space="preserve">capable of learning </w:t>
      </w:r>
      <w:r w:rsidRPr="006F491D">
        <w:t>user’s preference</w:t>
      </w:r>
      <w:r w:rsidR="00F806A5" w:rsidRPr="006F491D">
        <w:t xml:space="preserve">s </w:t>
      </w:r>
      <w:r w:rsidRPr="006F491D">
        <w:t xml:space="preserve">and use </w:t>
      </w:r>
      <w:r w:rsidR="00F806A5" w:rsidRPr="006F491D">
        <w:t xml:space="preserve">the information </w:t>
      </w:r>
      <w:r w:rsidRPr="006F491D">
        <w:t>to</w:t>
      </w:r>
      <w:r w:rsidR="00F806A5" w:rsidRPr="006F491D">
        <w:t xml:space="preserve"> suggest</w:t>
      </w:r>
      <w:r w:rsidRPr="006F491D">
        <w:t xml:space="preserve"> new items</w:t>
      </w:r>
      <w:r w:rsidR="00F806A5" w:rsidRPr="006F491D">
        <w:t xml:space="preserve"> to that user</w:t>
      </w:r>
      <w:r w:rsidR="00C209D9" w:rsidRPr="006F491D">
        <w:t>, or</w:t>
      </w:r>
      <w:r w:rsidRPr="006F491D">
        <w:t xml:space="preserve"> Herlocker </w:t>
      </w:r>
      <w:r w:rsidR="00F806A5" w:rsidRPr="006F491D">
        <w:t>et al</w:t>
      </w:r>
      <w:r w:rsidR="00C209D9" w:rsidRPr="006F491D">
        <w:t xml:space="preserve">. </w:t>
      </w:r>
      <w:r w:rsidR="00F806A5" w:rsidRPr="006F491D">
        <w:t>[</w:t>
      </w:r>
      <w:r w:rsidRPr="006F491D">
        <w:t>2000</w:t>
      </w:r>
      <w:r w:rsidR="00F806A5" w:rsidRPr="006F491D">
        <w:t xml:space="preserve">] </w:t>
      </w:r>
      <w:r w:rsidR="00C209D9" w:rsidRPr="006F491D">
        <w:t xml:space="preserve">defined </w:t>
      </w:r>
      <w:r w:rsidRPr="006F491D">
        <w:t xml:space="preserve">recommender system as </w:t>
      </w:r>
      <w:r w:rsidR="00C209D9" w:rsidRPr="006F491D">
        <w:t>prediction provider for</w:t>
      </w:r>
      <w:r w:rsidRPr="006F491D">
        <w:t xml:space="preserve"> </w:t>
      </w:r>
      <w:r w:rsidR="00C209D9" w:rsidRPr="006F491D">
        <w:t>a</w:t>
      </w:r>
      <w:r w:rsidR="00F806A5" w:rsidRPr="006F491D">
        <w:t xml:space="preserve"> next </w:t>
      </w:r>
      <w:r w:rsidR="001E5CFA" w:rsidRPr="006F491D">
        <w:t>feasible item to be interacted with by a given user according to his/ her taste</w:t>
      </w:r>
      <w:r w:rsidRPr="006F491D">
        <w:t xml:space="preserve">. </w:t>
      </w:r>
    </w:p>
    <w:p w14:paraId="0C62B80A" w14:textId="4EE8DB4D" w:rsidR="00C209D9" w:rsidRPr="006F491D" w:rsidRDefault="00BA6201" w:rsidP="001A5DF5">
      <w:pPr>
        <w:pStyle w:val="NormalWeb"/>
        <w:numPr>
          <w:ilvl w:val="2"/>
          <w:numId w:val="12"/>
        </w:numPr>
        <w:spacing w:line="480" w:lineRule="auto"/>
        <w:jc w:val="both"/>
        <w:rPr>
          <w:b/>
          <w:bCs/>
        </w:rPr>
      </w:pPr>
      <w:r w:rsidRPr="006F491D">
        <w:rPr>
          <w:b/>
          <w:bCs/>
        </w:rPr>
        <w:t>Goals of recommendation system</w:t>
      </w:r>
      <w:r w:rsidR="00213040" w:rsidRPr="006F491D">
        <w:rPr>
          <w:b/>
          <w:bCs/>
        </w:rPr>
        <w:t>s</w:t>
      </w:r>
      <w:r w:rsidRPr="006F491D">
        <w:rPr>
          <w:b/>
          <w:bCs/>
        </w:rPr>
        <w:t xml:space="preserve"> </w:t>
      </w:r>
    </w:p>
    <w:p w14:paraId="59EDDF4F" w14:textId="28C2C0FF" w:rsidR="007E66B1" w:rsidRPr="006F491D" w:rsidRDefault="00D50C63" w:rsidP="00CA47D7">
      <w:pPr>
        <w:pStyle w:val="NormalWeb"/>
        <w:spacing w:line="480" w:lineRule="auto"/>
        <w:jc w:val="both"/>
        <w:rPr>
          <w:b/>
          <w:bCs/>
          <w:i/>
          <w:iCs/>
        </w:rPr>
      </w:pPr>
      <w:r w:rsidRPr="006F491D">
        <w:lastRenderedPageBreak/>
        <w:t xml:space="preserve">In the time of well- developed technologies, recommendation system has expanded their </w:t>
      </w:r>
      <w:r w:rsidR="00BA6201" w:rsidRPr="006F491D">
        <w:t>capability to learn user</w:t>
      </w:r>
      <w:r w:rsidRPr="006F491D">
        <w:t>s’ s</w:t>
      </w:r>
      <w:r w:rsidR="00BA6201" w:rsidRPr="006F491D">
        <w:t xml:space="preserve"> behavior</w:t>
      </w:r>
      <w:r w:rsidRPr="006F491D">
        <w:t>s as well as their interaction,</w:t>
      </w:r>
      <w:r w:rsidR="00BA6201" w:rsidRPr="006F491D">
        <w:t xml:space="preserve"> and </w:t>
      </w:r>
      <w:r w:rsidRPr="006F491D">
        <w:t xml:space="preserve">to </w:t>
      </w:r>
      <w:r w:rsidR="00BA6201" w:rsidRPr="006F491D">
        <w:t xml:space="preserve">suggest the same item (list of items) that may in common with </w:t>
      </w:r>
      <w:r w:rsidRPr="006F491D">
        <w:t xml:space="preserve">the user’ s interactive list of items. </w:t>
      </w:r>
      <w:r w:rsidR="007939AE" w:rsidRPr="006F491D">
        <w:t xml:space="preserve">From that, </w:t>
      </w:r>
      <w:r w:rsidR="00C209D9" w:rsidRPr="006F491D">
        <w:t xml:space="preserve">it can raise the number of customer interactions to e- commerce websites and contribute significantly to the growth of total product providers’ s revenue. </w:t>
      </w:r>
    </w:p>
    <w:p w14:paraId="19DA0CE7" w14:textId="372CCFB3" w:rsidR="007E66B1" w:rsidRPr="006F491D" w:rsidRDefault="007E66B1" w:rsidP="00CA47D7">
      <w:pPr>
        <w:spacing w:line="480" w:lineRule="auto"/>
        <w:ind w:firstLine="680"/>
        <w:jc w:val="both"/>
      </w:pPr>
      <w:r w:rsidRPr="006F491D">
        <w:t xml:space="preserve">In a nutshell, recommendation has </w:t>
      </w:r>
      <w:r w:rsidR="00FF2456" w:rsidRPr="006F491D">
        <w:t>upgraded</w:t>
      </w:r>
      <w:r w:rsidRPr="006F491D">
        <w:t xml:space="preserve"> the user experiences as well as companies ’s revenues decently. It manages to free the gap between customers and product providers by </w:t>
      </w:r>
      <w:r w:rsidR="007939AE" w:rsidRPr="006F491D">
        <w:t>delivering</w:t>
      </w:r>
      <w:r w:rsidRPr="006F491D">
        <w:t xml:space="preserve"> insightful information of customers ’s behaviors. </w:t>
      </w:r>
    </w:p>
    <w:p w14:paraId="5AB39360" w14:textId="552313EE" w:rsidR="00FF2456" w:rsidRPr="006F491D" w:rsidRDefault="00BA6201" w:rsidP="001A5DF5">
      <w:pPr>
        <w:pStyle w:val="ListParagraph"/>
        <w:numPr>
          <w:ilvl w:val="2"/>
          <w:numId w:val="12"/>
        </w:numPr>
        <w:spacing w:line="480" w:lineRule="auto"/>
        <w:rPr>
          <w:b/>
          <w:bCs/>
        </w:rPr>
      </w:pPr>
      <w:r w:rsidRPr="006F491D">
        <w:rPr>
          <w:b/>
          <w:bCs/>
        </w:rPr>
        <w:t xml:space="preserve">Real- world applications of recommendation system </w:t>
      </w:r>
      <w:r w:rsidR="00FF2456" w:rsidRPr="006F491D">
        <w:rPr>
          <w:b/>
          <w:bCs/>
        </w:rPr>
        <w:t>in E- commerce</w:t>
      </w:r>
    </w:p>
    <w:p w14:paraId="61B626C0" w14:textId="5409587D" w:rsidR="00B80983" w:rsidRPr="006F491D" w:rsidRDefault="007E66B1" w:rsidP="001A5DF5">
      <w:pPr>
        <w:pStyle w:val="ListParagraph"/>
        <w:numPr>
          <w:ilvl w:val="0"/>
          <w:numId w:val="2"/>
        </w:numPr>
        <w:spacing w:line="480" w:lineRule="auto"/>
        <w:jc w:val="both"/>
        <w:rPr>
          <w:b/>
          <w:bCs/>
          <w:i/>
          <w:iCs/>
        </w:rPr>
      </w:pPr>
      <w:r w:rsidRPr="006F491D">
        <w:rPr>
          <w:b/>
          <w:bCs/>
          <w:i/>
          <w:iCs/>
        </w:rPr>
        <w:t xml:space="preserve">Amazon Recommendation System </w:t>
      </w:r>
    </w:p>
    <w:p w14:paraId="53115AF4" w14:textId="1BE197BD" w:rsidR="00B80983" w:rsidRPr="006F491D" w:rsidRDefault="00B80983" w:rsidP="00CA47D7">
      <w:pPr>
        <w:spacing w:line="480" w:lineRule="auto"/>
        <w:ind w:firstLine="680"/>
        <w:jc w:val="both"/>
      </w:pPr>
      <w:r w:rsidRPr="006F491D">
        <w:t xml:space="preserve">Not until the 1990s did Amazon break the common trend of recommendations at the current time, which was the user- based algorithm taking advantage of people with similar </w:t>
      </w:r>
      <w:r w:rsidR="001E5CFA" w:rsidRPr="006F491D">
        <w:t>preferences</w:t>
      </w:r>
      <w:r w:rsidRPr="006F491D">
        <w:t xml:space="preserve"> for recommendations; instead, the leading e- commerce site devised its own algorithm of item- based</w:t>
      </w:r>
      <w:r w:rsidR="000C5035" w:rsidRPr="006F491D">
        <w:t xml:space="preserve"> [2]</w:t>
      </w:r>
      <w:r w:rsidRPr="006F491D">
        <w:t xml:space="preserve">, which </w:t>
      </w:r>
      <w:r w:rsidR="001E5CFA" w:rsidRPr="006F491D">
        <w:t xml:space="preserve">specifies </w:t>
      </w:r>
      <w:r w:rsidR="001E5CFA" w:rsidRPr="006F491D">
        <w:rPr>
          <w:shd w:val="clear" w:color="auto" w:fill="FFFFFF"/>
        </w:rPr>
        <w:t>next feasible items</w:t>
      </w:r>
      <w:r w:rsidRPr="006F491D">
        <w:rPr>
          <w:shd w:val="clear" w:color="auto" w:fill="FFFFFF"/>
        </w:rPr>
        <w:t xml:space="preserve"> through the user’s </w:t>
      </w:r>
      <w:r w:rsidR="001E5CFA" w:rsidRPr="006F491D">
        <w:rPr>
          <w:shd w:val="clear" w:color="auto" w:fill="FFFFFF"/>
        </w:rPr>
        <w:t>history interactions</w:t>
      </w:r>
      <w:r w:rsidRPr="006F491D">
        <w:rPr>
          <w:shd w:val="clear" w:color="auto" w:fill="FFFFFF"/>
        </w:rPr>
        <w:t xml:space="preserve"> and pairs them to similar items, using metrics and composing a list of recommendations</w:t>
      </w:r>
      <w:r w:rsidR="006B7938" w:rsidRPr="006F491D">
        <w:rPr>
          <w:shd w:val="clear" w:color="auto" w:fill="FFFFFF"/>
        </w:rPr>
        <w:t>.</w:t>
      </w:r>
    </w:p>
    <w:p w14:paraId="316BEA63" w14:textId="4842E58B" w:rsidR="007E66B1" w:rsidRPr="006F491D" w:rsidRDefault="0000131E" w:rsidP="001A5DF5">
      <w:pPr>
        <w:pStyle w:val="ListParagraph"/>
        <w:numPr>
          <w:ilvl w:val="0"/>
          <w:numId w:val="2"/>
        </w:numPr>
        <w:spacing w:line="480" w:lineRule="auto"/>
        <w:jc w:val="both"/>
        <w:rPr>
          <w:b/>
          <w:bCs/>
          <w:i/>
          <w:iCs/>
        </w:rPr>
      </w:pPr>
      <w:r w:rsidRPr="006F491D">
        <w:rPr>
          <w:b/>
          <w:bCs/>
          <w:i/>
          <w:iCs/>
        </w:rPr>
        <w:t>Shopee Recommendation System</w:t>
      </w:r>
    </w:p>
    <w:p w14:paraId="1CDEA462" w14:textId="406CD08F" w:rsidR="0000131E" w:rsidRPr="006F491D" w:rsidRDefault="0000131E" w:rsidP="00CA47D7">
      <w:pPr>
        <w:spacing w:line="480" w:lineRule="auto"/>
        <w:ind w:firstLine="680"/>
        <w:jc w:val="both"/>
      </w:pPr>
      <w:r w:rsidRPr="006F491D">
        <w:t>Shopee Recommendation system is a perfect hybrid of three approaches:  popularity-based – which recommend based on best seller products, content filtering – which recommend based on same product characteristics matching the user’ s search and collaborative filtering – which recommend products of the same users. This hybrid engine combine</w:t>
      </w:r>
      <w:r w:rsidR="005F1E23" w:rsidRPr="006F491D">
        <w:t>s</w:t>
      </w:r>
      <w:r w:rsidRPr="006F491D">
        <w:t xml:space="preserve"> user profile, item features and user- item interactions to recommend unique products to each of its customer. </w:t>
      </w:r>
    </w:p>
    <w:p w14:paraId="51B0605D" w14:textId="4249AA55" w:rsidR="0000131E" w:rsidRPr="006F491D" w:rsidRDefault="0000131E" w:rsidP="001A5DF5">
      <w:pPr>
        <w:pStyle w:val="ListParagraph"/>
        <w:numPr>
          <w:ilvl w:val="0"/>
          <w:numId w:val="2"/>
        </w:numPr>
        <w:spacing w:line="480" w:lineRule="auto"/>
        <w:jc w:val="both"/>
        <w:rPr>
          <w:b/>
          <w:bCs/>
          <w:i/>
          <w:iCs/>
        </w:rPr>
      </w:pPr>
      <w:r w:rsidRPr="006F491D">
        <w:rPr>
          <w:b/>
          <w:bCs/>
          <w:i/>
          <w:iCs/>
        </w:rPr>
        <w:t>Sephora</w:t>
      </w:r>
      <w:r w:rsidR="00C95E79" w:rsidRPr="006F491D">
        <w:rPr>
          <w:b/>
          <w:bCs/>
          <w:i/>
          <w:iCs/>
        </w:rPr>
        <w:t xml:space="preserve"> or </w:t>
      </w:r>
      <w:proofErr w:type="spellStart"/>
      <w:r w:rsidR="00C95E79" w:rsidRPr="006F491D">
        <w:rPr>
          <w:b/>
          <w:bCs/>
          <w:i/>
          <w:iCs/>
        </w:rPr>
        <w:t>Ulta</w:t>
      </w:r>
      <w:proofErr w:type="spellEnd"/>
      <w:r w:rsidRPr="006F491D">
        <w:rPr>
          <w:b/>
          <w:bCs/>
          <w:i/>
          <w:iCs/>
        </w:rPr>
        <w:t xml:space="preserve"> Recommendation System </w:t>
      </w:r>
    </w:p>
    <w:p w14:paraId="71C3D7F9" w14:textId="612815D5" w:rsidR="00864BED" w:rsidRPr="006F491D" w:rsidRDefault="0000131E" w:rsidP="00CA47D7">
      <w:pPr>
        <w:spacing w:line="480" w:lineRule="auto"/>
        <w:ind w:firstLine="680"/>
        <w:jc w:val="both"/>
      </w:pPr>
      <w:r w:rsidRPr="006F491D">
        <w:t>Sephora</w:t>
      </w:r>
      <w:r w:rsidR="00C95E79" w:rsidRPr="006F491D">
        <w:t xml:space="preserve"> and </w:t>
      </w:r>
      <w:proofErr w:type="spellStart"/>
      <w:r w:rsidR="00C95E79" w:rsidRPr="006F491D">
        <w:t>Ulta</w:t>
      </w:r>
      <w:proofErr w:type="spellEnd"/>
      <w:r w:rsidRPr="006F491D">
        <w:t xml:space="preserve"> </w:t>
      </w:r>
      <w:r w:rsidR="00C95E79" w:rsidRPr="006F491D">
        <w:t>are</w:t>
      </w:r>
      <w:r w:rsidRPr="006F491D">
        <w:t xml:space="preserve"> </w:t>
      </w:r>
      <w:r w:rsidR="00C95E79" w:rsidRPr="006F491D">
        <w:t>two</w:t>
      </w:r>
      <w:r w:rsidRPr="006F491D">
        <w:t xml:space="preserve"> famous online </w:t>
      </w:r>
      <w:r w:rsidR="00C95E79" w:rsidRPr="006F491D">
        <w:t>websites</w:t>
      </w:r>
      <w:r w:rsidRPr="006F491D">
        <w:t xml:space="preserve"> for </w:t>
      </w:r>
      <w:r w:rsidR="00C95E79" w:rsidRPr="006F491D">
        <w:t>beauty products transactions</w:t>
      </w:r>
      <w:r w:rsidRPr="006F491D">
        <w:t>.</w:t>
      </w:r>
      <w:r w:rsidR="00C95E79" w:rsidRPr="006F491D">
        <w:t xml:space="preserve"> The sites comprise of thousands of products from more than over a hundred beauty brands worldwide. </w:t>
      </w:r>
      <w:r w:rsidR="00FB182F" w:rsidRPr="006F491D">
        <w:lastRenderedPageBreak/>
        <w:t>Recommendation</w:t>
      </w:r>
      <w:r w:rsidR="00C95E79" w:rsidRPr="006F491D">
        <w:t xml:space="preserve"> </w:t>
      </w:r>
      <w:r w:rsidR="00011E1E" w:rsidRPr="006F491D">
        <w:t xml:space="preserve">System </w:t>
      </w:r>
      <w:r w:rsidR="00C95E79" w:rsidRPr="006F491D">
        <w:t>of</w:t>
      </w:r>
      <w:r w:rsidR="007939AE" w:rsidRPr="006F491D">
        <w:t xml:space="preserve"> </w:t>
      </w:r>
      <w:proofErr w:type="gramStart"/>
      <w:r w:rsidR="007939AE" w:rsidRPr="006F491D">
        <w:t>both of them</w:t>
      </w:r>
      <w:proofErr w:type="gramEnd"/>
      <w:r w:rsidR="007939AE" w:rsidRPr="006F491D">
        <w:t xml:space="preserve"> </w:t>
      </w:r>
      <w:r w:rsidR="00C95E79" w:rsidRPr="006F491D">
        <w:t>are</w:t>
      </w:r>
      <w:r w:rsidR="007939AE" w:rsidRPr="006F491D">
        <w:t xml:space="preserve"> </w:t>
      </w:r>
      <w:r w:rsidR="00C95E79" w:rsidRPr="006F491D">
        <w:t>popularity- based, which means that they mainly recommend to c</w:t>
      </w:r>
      <w:r w:rsidR="00C108BD" w:rsidRPr="006F491D">
        <w:t>u</w:t>
      </w:r>
      <w:r w:rsidR="00C95E79" w:rsidRPr="006F491D">
        <w:t xml:space="preserve">stomers best seller or new arrival products and hardly make use of user information to optimize the engine. </w:t>
      </w:r>
    </w:p>
    <w:p w14:paraId="4EA13980" w14:textId="1109E578" w:rsidR="00FF2456" w:rsidRPr="006F491D" w:rsidRDefault="00FF2456" w:rsidP="001A5DF5">
      <w:pPr>
        <w:pStyle w:val="ListParagraph"/>
        <w:numPr>
          <w:ilvl w:val="2"/>
          <w:numId w:val="12"/>
        </w:numPr>
        <w:spacing w:line="480" w:lineRule="auto"/>
        <w:rPr>
          <w:b/>
          <w:bCs/>
        </w:rPr>
      </w:pPr>
      <w:r w:rsidRPr="006F491D">
        <w:rPr>
          <w:b/>
          <w:bCs/>
        </w:rPr>
        <w:t xml:space="preserve">Categories of Recommendation System </w:t>
      </w:r>
    </w:p>
    <w:p w14:paraId="1DB7631C" w14:textId="7DC065E0" w:rsidR="00A75F38" w:rsidRPr="006F491D" w:rsidRDefault="00FF2456" w:rsidP="00CA47D7">
      <w:pPr>
        <w:spacing w:line="480" w:lineRule="auto"/>
        <w:ind w:firstLine="680"/>
        <w:jc w:val="both"/>
      </w:pPr>
      <w:r w:rsidRPr="006F491D">
        <w:t xml:space="preserve">There are many technologies and methods for recommendation system. All of them can be </w:t>
      </w:r>
      <w:r w:rsidR="001E5CFA" w:rsidRPr="006F491D">
        <w:t xml:space="preserve">classified </w:t>
      </w:r>
      <w:r w:rsidRPr="006F491D">
        <w:t>into two large group</w:t>
      </w:r>
      <w:r w:rsidR="00E32704" w:rsidRPr="006F491D">
        <w:t>s</w:t>
      </w:r>
      <w:r w:rsidRPr="006F491D">
        <w:t xml:space="preserve">: Content- Based Filtering and Collaborative Filtering. In Collaborative Filtering, there are two child </w:t>
      </w:r>
      <w:r w:rsidR="00E32704" w:rsidRPr="006F491D">
        <w:t xml:space="preserve">methods know as User- User Collaborative Filtering and Item- Item Collaborative Filtering. </w:t>
      </w:r>
    </w:p>
    <w:p w14:paraId="01359C65" w14:textId="5B7C1C13" w:rsidR="00B73E5D" w:rsidRPr="006F491D" w:rsidRDefault="00C54F37" w:rsidP="001A5DF5">
      <w:pPr>
        <w:pStyle w:val="ListParagraph"/>
        <w:numPr>
          <w:ilvl w:val="0"/>
          <w:numId w:val="6"/>
        </w:numPr>
        <w:spacing w:line="480" w:lineRule="auto"/>
        <w:jc w:val="both"/>
        <w:rPr>
          <w:b/>
          <w:bCs/>
        </w:rPr>
      </w:pPr>
      <w:r w:rsidRPr="006F491D">
        <w:rPr>
          <w:b/>
          <w:bCs/>
          <w:i/>
          <w:iCs/>
        </w:rPr>
        <w:t>Content- Based Filtering</w:t>
      </w:r>
      <w:r w:rsidRPr="006F491D">
        <w:t xml:space="preserve">: </w:t>
      </w:r>
      <w:r w:rsidRPr="006F491D">
        <w:rPr>
          <w:b/>
          <w:bCs/>
          <w:i/>
          <w:iCs/>
        </w:rPr>
        <w:t xml:space="preserve">recommendations are given by matching the items’ s description with one particular user’ s </w:t>
      </w:r>
      <w:r w:rsidR="00B73E5D" w:rsidRPr="006F491D">
        <w:rPr>
          <w:b/>
          <w:bCs/>
          <w:i/>
          <w:iCs/>
        </w:rPr>
        <w:t>profile of interests</w:t>
      </w:r>
      <w:r w:rsidR="00D265F7" w:rsidRPr="006F491D">
        <w:rPr>
          <w:b/>
          <w:bCs/>
          <w:i/>
          <w:iCs/>
        </w:rPr>
        <w:t>.</w:t>
      </w:r>
    </w:p>
    <w:p w14:paraId="0B7C99E6" w14:textId="3F6423E2" w:rsidR="00A75F38" w:rsidRPr="006F491D" w:rsidRDefault="007576EE" w:rsidP="00CA47D7">
      <w:pPr>
        <w:pStyle w:val="ListParagraph"/>
        <w:spacing w:line="480" w:lineRule="auto"/>
        <w:ind w:left="0" w:firstLine="680"/>
        <w:jc w:val="both"/>
      </w:pPr>
      <w:r w:rsidRPr="006F491D">
        <w:t xml:space="preserve">The </w:t>
      </w:r>
      <w:r w:rsidR="00CB3688" w:rsidRPr="006F491D">
        <w:t xml:space="preserve">system decides the set of recommendations by focusing on the content, the characteristics, or the properties of considering item and suggesting the similar items. </w:t>
      </w:r>
      <w:proofErr w:type="gramStart"/>
      <w:r w:rsidR="00CB3688" w:rsidRPr="006F491D">
        <w:t>In particular, the</w:t>
      </w:r>
      <w:proofErr w:type="gramEnd"/>
      <w:r w:rsidR="00CB3688" w:rsidRPr="006F491D">
        <w:t xml:space="preserve"> system considers one (or more) </w:t>
      </w:r>
      <w:r w:rsidRPr="006F491D">
        <w:t>aspect(s)</w:t>
      </w:r>
      <w:r w:rsidR="00CB3688" w:rsidRPr="006F491D">
        <w:t xml:space="preserve"> to compute the distance from the current item to the items in the database with the same </w:t>
      </w:r>
      <w:r w:rsidRPr="006F491D">
        <w:t xml:space="preserve">characteristics </w:t>
      </w:r>
      <w:r w:rsidR="00CB3688" w:rsidRPr="006F491D">
        <w:t xml:space="preserve">and recommends the ones with the lowest distance </w:t>
      </w:r>
      <w:r w:rsidRPr="006F491D">
        <w:t>length.</w:t>
      </w:r>
    </w:p>
    <w:p w14:paraId="4908F62F" w14:textId="5F322A51" w:rsidR="00C95E79" w:rsidRPr="006F491D" w:rsidRDefault="00C54F37" w:rsidP="001A5DF5">
      <w:pPr>
        <w:pStyle w:val="ListParagraph"/>
        <w:numPr>
          <w:ilvl w:val="0"/>
          <w:numId w:val="6"/>
        </w:numPr>
        <w:spacing w:line="480" w:lineRule="auto"/>
        <w:jc w:val="both"/>
        <w:rPr>
          <w:b/>
          <w:bCs/>
        </w:rPr>
      </w:pPr>
      <w:r w:rsidRPr="006F491D">
        <w:rPr>
          <w:b/>
          <w:bCs/>
        </w:rPr>
        <w:t>Collaborative Filtering</w:t>
      </w:r>
      <w:r w:rsidR="00B73E5D" w:rsidRPr="006F491D">
        <w:t xml:space="preserve">: </w:t>
      </w:r>
      <w:r w:rsidR="00B73E5D" w:rsidRPr="006F491D">
        <w:rPr>
          <w:b/>
          <w:bCs/>
          <w:i/>
          <w:iCs/>
        </w:rPr>
        <w:t>recommendations are given based on users’ s behaviors (clicks, likes, dislikes, views, purchases, history of orders, etc.)</w:t>
      </w:r>
      <w:r w:rsidR="00E32704" w:rsidRPr="006F491D">
        <w:rPr>
          <w:b/>
          <w:bCs/>
          <w:i/>
          <w:iCs/>
        </w:rPr>
        <w:t xml:space="preserve">. </w:t>
      </w:r>
    </w:p>
    <w:p w14:paraId="47D44EE9" w14:textId="44D0EF6B" w:rsidR="001012F1" w:rsidRPr="006F491D" w:rsidRDefault="00E32704" w:rsidP="00CA47D7">
      <w:pPr>
        <w:pStyle w:val="ListParagraph"/>
        <w:spacing w:line="480" w:lineRule="auto"/>
        <w:ind w:left="0" w:firstLine="680"/>
        <w:jc w:val="both"/>
      </w:pPr>
      <w:r w:rsidRPr="006F491D">
        <w:t xml:space="preserve">Collaborative Filtering concentrates more on the relation between user- user or between item- item. </w:t>
      </w:r>
      <w:r w:rsidR="007576EE" w:rsidRPr="006F491D">
        <w:t>T</w:t>
      </w:r>
      <w:r w:rsidRPr="006F491D">
        <w:t>he system extracts behaviors such as ratings for grouping users or grouping items into groups of same components/ behavior</w:t>
      </w:r>
      <w:r w:rsidR="00C95E79" w:rsidRPr="006F491D">
        <w:t>s</w:t>
      </w:r>
      <w:r w:rsidR="001012F1" w:rsidRPr="006F491D">
        <w:t xml:space="preserve"> by computing similarity and then recommend product of user from another similar user’ s records or another similar product of the considered one. </w:t>
      </w:r>
    </w:p>
    <w:p w14:paraId="773EA3EB" w14:textId="1A49D491" w:rsidR="004A09EB" w:rsidRPr="006F491D" w:rsidRDefault="001012F1" w:rsidP="00CA47D7">
      <w:pPr>
        <w:pStyle w:val="ListParagraph"/>
        <w:spacing w:line="480" w:lineRule="auto"/>
        <w:ind w:left="0"/>
        <w:jc w:val="both"/>
        <w:rPr>
          <w:i/>
          <w:iCs/>
        </w:rPr>
      </w:pPr>
      <w:r w:rsidRPr="006F491D">
        <w:rPr>
          <w:i/>
          <w:iCs/>
        </w:rPr>
        <w:t>Note: Similar users or items are users in a same group or items in a same group.</w:t>
      </w:r>
      <w:bookmarkStart w:id="41" w:name="_Toc75177277"/>
    </w:p>
    <w:p w14:paraId="1D6C8962" w14:textId="77777777" w:rsidR="004A09EB" w:rsidRPr="006F491D" w:rsidRDefault="004A09EB" w:rsidP="00CA47D7">
      <w:pPr>
        <w:pStyle w:val="ListParagraph"/>
        <w:spacing w:line="480" w:lineRule="auto"/>
        <w:ind w:left="0"/>
        <w:jc w:val="both"/>
        <w:rPr>
          <w:i/>
          <w:iCs/>
        </w:rPr>
      </w:pPr>
    </w:p>
    <w:p w14:paraId="35275E21" w14:textId="23DD911D" w:rsidR="002B0C5D" w:rsidRPr="006F491D" w:rsidRDefault="00A75F38" w:rsidP="001A5DF5">
      <w:pPr>
        <w:pStyle w:val="Heading2"/>
        <w:numPr>
          <w:ilvl w:val="1"/>
          <w:numId w:val="12"/>
        </w:numPr>
        <w:spacing w:line="480" w:lineRule="auto"/>
        <w:rPr>
          <w:rFonts w:cs="Times New Roman"/>
          <w:b/>
          <w:bCs/>
          <w:sz w:val="28"/>
          <w:szCs w:val="28"/>
        </w:rPr>
      </w:pPr>
      <w:bookmarkStart w:id="42" w:name="_Toc78037103"/>
      <w:r w:rsidRPr="006F491D">
        <w:rPr>
          <w:rFonts w:cs="Times New Roman"/>
          <w:b/>
          <w:bCs/>
          <w:sz w:val="28"/>
          <w:szCs w:val="28"/>
        </w:rPr>
        <w:lastRenderedPageBreak/>
        <w:t xml:space="preserve">Related </w:t>
      </w:r>
      <w:r w:rsidR="00142CBE" w:rsidRPr="006F491D">
        <w:rPr>
          <w:rFonts w:cs="Times New Roman"/>
          <w:b/>
          <w:bCs/>
          <w:sz w:val="28"/>
          <w:szCs w:val="28"/>
        </w:rPr>
        <w:t xml:space="preserve">research on </w:t>
      </w:r>
      <w:r w:rsidR="005F2430" w:rsidRPr="006F491D">
        <w:rPr>
          <w:rFonts w:cs="Times New Roman"/>
          <w:b/>
          <w:bCs/>
          <w:sz w:val="28"/>
          <w:szCs w:val="28"/>
        </w:rPr>
        <w:t>Topic Modelling Models</w:t>
      </w:r>
      <w:bookmarkStart w:id="43" w:name="_Toc74960575"/>
      <w:bookmarkStart w:id="44" w:name="_Toc74961204"/>
      <w:bookmarkStart w:id="45" w:name="_Toc74961635"/>
      <w:bookmarkStart w:id="46" w:name="_Toc74961777"/>
      <w:bookmarkStart w:id="47" w:name="_Toc74964072"/>
      <w:bookmarkStart w:id="48" w:name="_Toc74964144"/>
      <w:bookmarkStart w:id="49" w:name="_Toc74964221"/>
      <w:bookmarkEnd w:id="41"/>
      <w:bookmarkEnd w:id="42"/>
      <w:bookmarkEnd w:id="43"/>
      <w:bookmarkEnd w:id="44"/>
      <w:bookmarkEnd w:id="45"/>
      <w:bookmarkEnd w:id="46"/>
      <w:bookmarkEnd w:id="47"/>
      <w:bookmarkEnd w:id="48"/>
      <w:bookmarkEnd w:id="49"/>
    </w:p>
    <w:p w14:paraId="531A116F" w14:textId="01B4EF37" w:rsidR="00C22F81" w:rsidRPr="006F491D" w:rsidRDefault="00A272F9" w:rsidP="001A5DF5">
      <w:pPr>
        <w:pStyle w:val="ListParagraph"/>
        <w:numPr>
          <w:ilvl w:val="2"/>
          <w:numId w:val="12"/>
        </w:numPr>
        <w:spacing w:line="480" w:lineRule="auto"/>
        <w:jc w:val="both"/>
      </w:pPr>
      <w:r w:rsidRPr="006F491D">
        <w:rPr>
          <w:b/>
          <w:bCs/>
        </w:rPr>
        <w:t>Topic Modeling</w:t>
      </w:r>
      <w:r w:rsidR="00EA089D" w:rsidRPr="006F491D">
        <w:rPr>
          <w:b/>
          <w:bCs/>
        </w:rPr>
        <w:t xml:space="preserve"> Models</w:t>
      </w:r>
      <w:r w:rsidR="00EA089D" w:rsidRPr="006F491D" w:rsidDel="00EA089D">
        <w:rPr>
          <w:b/>
          <w:bCs/>
        </w:rPr>
        <w:t xml:space="preserve"> </w:t>
      </w:r>
    </w:p>
    <w:p w14:paraId="7FBCA001" w14:textId="5469CB8B" w:rsidR="008E1B25" w:rsidRPr="006F491D" w:rsidRDefault="00C22F81" w:rsidP="00C919BB">
      <w:pPr>
        <w:spacing w:line="480" w:lineRule="auto"/>
        <w:ind w:firstLine="680"/>
        <w:jc w:val="both"/>
      </w:pPr>
      <w:r w:rsidRPr="006F491D">
        <w:t>Topic Mode</w:t>
      </w:r>
      <w:r w:rsidR="00C15501" w:rsidRPr="006F491D">
        <w:t>ling</w:t>
      </w:r>
      <w:r w:rsidR="00E46722" w:rsidRPr="006F491D">
        <w:t xml:space="preserve"> is a</w:t>
      </w:r>
      <w:r w:rsidR="00195416" w:rsidRPr="006F491D">
        <w:t>n “unsupervised”</w:t>
      </w:r>
      <w:r w:rsidR="00E46722" w:rsidRPr="006F491D">
        <w:t xml:space="preserve"> machine learning technique </w:t>
      </w:r>
      <w:r w:rsidR="0047717E" w:rsidRPr="006F491D">
        <w:t xml:space="preserve">of which target is </w:t>
      </w:r>
      <w:r w:rsidR="00195416" w:rsidRPr="006F491D">
        <w:t xml:space="preserve">to </w:t>
      </w:r>
      <w:r w:rsidR="00544BFA" w:rsidRPr="006F491D">
        <w:t>discover patterns of words and to group documents that share same patterns [</w:t>
      </w:r>
      <w:hyperlink w:anchor="ref1" w:history="1">
        <w:r w:rsidR="00CA01FF" w:rsidRPr="006F491D">
          <w:rPr>
            <w:rStyle w:val="Hyperlink"/>
            <w:color w:val="auto"/>
            <w:u w:val="none"/>
          </w:rPr>
          <w:t>1</w:t>
        </w:r>
      </w:hyperlink>
      <w:r w:rsidR="00544BFA" w:rsidRPr="006F491D">
        <w:t>]</w:t>
      </w:r>
      <w:r w:rsidR="0047717E" w:rsidRPr="006F491D">
        <w:t xml:space="preserve">. After scanning through </w:t>
      </w:r>
      <w:proofErr w:type="gramStart"/>
      <w:r w:rsidR="0047717E" w:rsidRPr="006F491D">
        <w:t>a large number of</w:t>
      </w:r>
      <w:proofErr w:type="gramEnd"/>
      <w:r w:rsidR="0047717E" w:rsidRPr="006F491D">
        <w:t xml:space="preserve"> documents, topic model is required to</w:t>
      </w:r>
      <w:r w:rsidR="00544BFA" w:rsidRPr="006F491D">
        <w:t xml:space="preserve"> denote</w:t>
      </w:r>
      <w:r w:rsidR="0047717E" w:rsidRPr="006F491D">
        <w:t xml:space="preserve"> </w:t>
      </w:r>
      <w:r w:rsidR="00195416" w:rsidRPr="006F491D">
        <w:t xml:space="preserve">latent topic structure of a collection of </w:t>
      </w:r>
      <w:r w:rsidR="00CE69CF" w:rsidRPr="006F491D">
        <w:t>documents</w:t>
      </w:r>
      <w:r w:rsidR="0047717E" w:rsidRPr="006F491D">
        <w:t xml:space="preserve">. </w:t>
      </w:r>
      <w:r w:rsidR="004B307D" w:rsidRPr="006F491D">
        <w:t xml:space="preserve">This technique can help motivate inquire, provide insights of </w:t>
      </w:r>
      <w:r w:rsidR="00CE69CF" w:rsidRPr="006F491D">
        <w:t>texts</w:t>
      </w:r>
      <w:r w:rsidR="004B307D" w:rsidRPr="006F491D">
        <w:t>, and support organizing documents.</w:t>
      </w:r>
      <w:r w:rsidR="00EA089D" w:rsidRPr="006F491D">
        <w:t xml:space="preserve"> </w:t>
      </w:r>
      <w:r w:rsidR="0035758B" w:rsidRPr="006F491D">
        <w:t xml:space="preserve">There are some major applications in this field are </w:t>
      </w:r>
      <w:r w:rsidR="00EA089D" w:rsidRPr="006F491D">
        <w:t xml:space="preserve">texts </w:t>
      </w:r>
      <w:r w:rsidR="0035758B" w:rsidRPr="006F491D">
        <w:t>processing</w:t>
      </w:r>
      <w:r w:rsidR="00EA089D" w:rsidRPr="006F491D">
        <w:t xml:space="preserve"> </w:t>
      </w:r>
      <w:r w:rsidR="00544BFA" w:rsidRPr="006F491D">
        <w:t>image</w:t>
      </w:r>
      <w:r w:rsidR="0035758B" w:rsidRPr="006F491D">
        <w:t xml:space="preserve"> processing</w:t>
      </w:r>
      <w:r w:rsidR="00544BFA" w:rsidRPr="006F491D">
        <w:t>, biological data</w:t>
      </w:r>
      <w:r w:rsidR="0035758B" w:rsidRPr="006F491D">
        <w:t xml:space="preserve"> processing</w:t>
      </w:r>
      <w:r w:rsidR="00544BFA" w:rsidRPr="006F491D">
        <w:t xml:space="preserve"> and survey information</w:t>
      </w:r>
      <w:r w:rsidR="0035758B" w:rsidRPr="006F491D">
        <w:t xml:space="preserve"> processing</w:t>
      </w:r>
      <w:r w:rsidR="00544BFA" w:rsidRPr="006F491D">
        <w:t xml:space="preserve"> [</w:t>
      </w:r>
      <w:hyperlink w:anchor="ref3" w:history="1">
        <w:r w:rsidR="00CA01FF" w:rsidRPr="006F491D">
          <w:rPr>
            <w:rStyle w:val="Hyperlink"/>
            <w:color w:val="auto"/>
            <w:u w:val="none"/>
          </w:rPr>
          <w:t>3</w:t>
        </w:r>
      </w:hyperlink>
      <w:r w:rsidR="00544BFA" w:rsidRPr="006F491D">
        <w:t>]</w:t>
      </w:r>
      <w:r w:rsidR="00FB313B" w:rsidRPr="006F491D">
        <w:t>.</w:t>
      </w:r>
    </w:p>
    <w:p w14:paraId="11158688" w14:textId="6CBF10D1" w:rsidR="00EF16AA" w:rsidRPr="006F491D" w:rsidRDefault="00EF16AA" w:rsidP="001A5DF5">
      <w:pPr>
        <w:pStyle w:val="ListParagraph"/>
        <w:numPr>
          <w:ilvl w:val="2"/>
          <w:numId w:val="12"/>
        </w:numPr>
        <w:spacing w:line="480" w:lineRule="auto"/>
        <w:jc w:val="both"/>
        <w:rPr>
          <w:b/>
          <w:bCs/>
        </w:rPr>
      </w:pPr>
      <w:r w:rsidRPr="006F491D">
        <w:rPr>
          <w:b/>
          <w:bCs/>
        </w:rPr>
        <w:t xml:space="preserve">Latent Semantic Analysis (LSA) </w:t>
      </w:r>
    </w:p>
    <w:p w14:paraId="1645C246" w14:textId="301E48DE" w:rsidR="00291A35" w:rsidRPr="006F491D" w:rsidRDefault="00EF16AA" w:rsidP="005A092F">
      <w:pPr>
        <w:spacing w:line="480" w:lineRule="auto"/>
        <w:ind w:firstLine="680"/>
      </w:pPr>
      <w:r w:rsidRPr="006F491D">
        <w:rPr>
          <w:b/>
          <w:bCs/>
          <w:i/>
          <w:iCs/>
        </w:rPr>
        <w:t>Latent Semantic Analysis (LSA)</w:t>
      </w:r>
      <w:r w:rsidRPr="006F491D">
        <w:t xml:space="preserve"> is a high- dimensional linear associative model [</w:t>
      </w:r>
      <w:hyperlink w:anchor="ref6" w:history="1">
        <w:r w:rsidR="00CA01FF" w:rsidRPr="006F491D">
          <w:rPr>
            <w:rStyle w:val="Hyperlink"/>
            <w:color w:val="auto"/>
            <w:u w:val="none"/>
          </w:rPr>
          <w:t>6</w:t>
        </w:r>
      </w:hyperlink>
      <w:r w:rsidRPr="006F491D">
        <w:t>]</w:t>
      </w:r>
      <w:r w:rsidR="003628CE" w:rsidRPr="006F491D">
        <w:t>. The main target of the model is to represent texts as vector to make semantic content so that similarity between texts can be computed and effective related words can be revealed [</w:t>
      </w:r>
      <w:hyperlink w:anchor="ref1" w:history="1">
        <w:r w:rsidR="00CA01FF" w:rsidRPr="006F491D">
          <w:rPr>
            <w:rStyle w:val="Hyperlink"/>
            <w:color w:val="auto"/>
            <w:u w:val="none"/>
          </w:rPr>
          <w:t>1</w:t>
        </w:r>
      </w:hyperlink>
      <w:r w:rsidR="003628CE" w:rsidRPr="006F491D">
        <w:t xml:space="preserve">]. </w:t>
      </w:r>
      <w:r w:rsidR="0035758B" w:rsidRPr="006F491D">
        <w:t xml:space="preserve">Since that LSA needs to “breaks down” the enormous number of terms in relation to documents into topics over documents and terms over topics, it must take advantage of </w:t>
      </w:r>
      <w:r w:rsidR="0035758B" w:rsidRPr="006F491D">
        <w:rPr>
          <w:b/>
          <w:bCs/>
          <w:i/>
          <w:iCs/>
        </w:rPr>
        <w:t>Singular Value Decomposition (</w:t>
      </w:r>
      <w:proofErr w:type="gramStart"/>
      <w:r w:rsidR="0035758B" w:rsidRPr="006F491D">
        <w:rPr>
          <w:b/>
          <w:bCs/>
          <w:i/>
          <w:iCs/>
        </w:rPr>
        <w:t>SVD)</w:t>
      </w:r>
      <w:r w:rsidR="0035758B" w:rsidRPr="006F491D">
        <w:t xml:space="preserve">  to</w:t>
      </w:r>
      <w:proofErr w:type="gramEnd"/>
      <w:r w:rsidR="0035758B" w:rsidRPr="006F491D">
        <w:t xml:space="preserve"> decompose massive document- term matrix into constituent parts including document- topic matrix, diagonal matrix of singular values, and t</w:t>
      </w:r>
      <w:r w:rsidR="00824EAD" w:rsidRPr="006F491D">
        <w:t xml:space="preserve">opic- word matrix. </w:t>
      </w:r>
    </w:p>
    <w:p w14:paraId="57215BD0" w14:textId="72C9F2FB" w:rsidR="008A3B20" w:rsidRPr="006F491D" w:rsidRDefault="008A3B20" w:rsidP="00CA47D7">
      <w:pPr>
        <w:pStyle w:val="ListParagraph"/>
        <w:spacing w:line="480" w:lineRule="auto"/>
        <w:ind w:left="0"/>
        <w:jc w:val="center"/>
        <w:rPr>
          <w:b/>
          <w:bCs/>
        </w:rPr>
      </w:pPr>
      <w:r w:rsidRPr="006F491D">
        <w:rPr>
          <w:b/>
          <w:bCs/>
          <w:noProof/>
        </w:rPr>
        <w:drawing>
          <wp:inline distT="0" distB="0" distL="0" distR="0" wp14:anchorId="487B8570" wp14:editId="261C2E54">
            <wp:extent cx="4344947" cy="1295400"/>
            <wp:effectExtent l="0" t="0" r="0" b="0"/>
            <wp:docPr id="1068" name="Picture 106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A picture containing sha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2121" cy="1330334"/>
                    </a:xfrm>
                    <a:prstGeom prst="rect">
                      <a:avLst/>
                    </a:prstGeom>
                  </pic:spPr>
                </pic:pic>
              </a:graphicData>
            </a:graphic>
          </wp:inline>
        </w:drawing>
      </w:r>
    </w:p>
    <w:p w14:paraId="3343BEB4" w14:textId="600B4591" w:rsidR="005E4E2A" w:rsidRPr="006F491D" w:rsidRDefault="008A3B20" w:rsidP="00AC485B">
      <w:pPr>
        <w:pStyle w:val="Title"/>
        <w:spacing w:line="480" w:lineRule="auto"/>
        <w:rPr>
          <w:noProof/>
        </w:rPr>
      </w:pPr>
      <w:bookmarkStart w:id="50" w:name="fig2_2"/>
      <w:bookmarkStart w:id="51" w:name="_Toc76060190"/>
      <w:bookmarkStart w:id="52" w:name="_Toc76063877"/>
      <w:bookmarkEnd w:id="50"/>
      <w:r w:rsidRPr="006F491D">
        <w:rPr>
          <w:rStyle w:val="BookTitle"/>
          <w:color w:val="auto"/>
          <w:u w:val="none"/>
        </w:rPr>
        <w:t>Figure 2</w:t>
      </w:r>
      <w:r w:rsidR="00884CC8" w:rsidRPr="006F491D">
        <w:rPr>
          <w:rStyle w:val="BookTitle"/>
          <w:color w:val="auto"/>
          <w:u w:val="none"/>
        </w:rPr>
        <w:t>.</w:t>
      </w:r>
      <w:r w:rsidR="004A09EB" w:rsidRPr="006F491D">
        <w:rPr>
          <w:rStyle w:val="BookTitle"/>
          <w:color w:val="auto"/>
          <w:u w:val="none"/>
        </w:rPr>
        <w:t>1</w:t>
      </w:r>
      <w:r w:rsidRPr="006F491D">
        <w:rPr>
          <w:rStyle w:val="BookTitle"/>
          <w:color w:val="auto"/>
          <w:u w:val="none"/>
        </w:rPr>
        <w:t xml:space="preserve">. Decomposition of document-term matrix </w:t>
      </w:r>
      <w:r w:rsidR="004A09EB" w:rsidRPr="006F491D">
        <w:rPr>
          <w:rStyle w:val="BookTitle"/>
          <w:color w:val="auto"/>
          <w:u w:val="none"/>
        </w:rPr>
        <w:t>by LSA [</w:t>
      </w:r>
      <w:r w:rsidR="00CA01FF" w:rsidRPr="006F491D">
        <w:rPr>
          <w:rStyle w:val="BookTitle"/>
          <w:color w:val="auto"/>
          <w:u w:val="none"/>
        </w:rPr>
        <w:t>7</w:t>
      </w:r>
      <w:r w:rsidR="004A09EB" w:rsidRPr="006F491D">
        <w:rPr>
          <w:rStyle w:val="BookTitle"/>
          <w:color w:val="auto"/>
          <w:u w:val="none"/>
        </w:rPr>
        <w:t>]</w:t>
      </w:r>
      <w:bookmarkStart w:id="53" w:name="tabl2_2"/>
      <w:bookmarkEnd w:id="51"/>
      <w:bookmarkEnd w:id="53"/>
      <w:r w:rsidR="00AC485B" w:rsidRPr="006F491D">
        <w:rPr>
          <w:rStyle w:val="BookTitle"/>
          <w:color w:val="auto"/>
          <w:u w:val="none"/>
        </w:rPr>
        <w:br w:type="page"/>
      </w:r>
      <w:bookmarkStart w:id="54" w:name="_Toc76060191"/>
      <w:r w:rsidR="005E4E2A" w:rsidRPr="006F491D">
        <w:lastRenderedPageBreak/>
        <w:t>Table 2</w:t>
      </w:r>
      <w:r w:rsidR="004A09EB" w:rsidRPr="006F491D">
        <w:t>.1</w:t>
      </w:r>
      <w:r w:rsidR="005E4E2A" w:rsidRPr="006F491D">
        <w:t xml:space="preserve">. Notation and definition for LSA decomposition </w:t>
      </w:r>
      <w:r w:rsidR="007B5B70" w:rsidRPr="006F491D">
        <w:t>formula</w:t>
      </w:r>
      <w:bookmarkEnd w:id="52"/>
      <w:bookmarkEnd w:id="54"/>
    </w:p>
    <w:tbl>
      <w:tblPr>
        <w:tblStyle w:val="TableGrid"/>
        <w:tblW w:w="9634" w:type="dxa"/>
        <w:jc w:val="center"/>
        <w:tblLook w:val="04A0" w:firstRow="1" w:lastRow="0" w:firstColumn="1" w:lastColumn="0" w:noHBand="0" w:noVBand="1"/>
      </w:tblPr>
      <w:tblGrid>
        <w:gridCol w:w="2122"/>
        <w:gridCol w:w="7512"/>
      </w:tblGrid>
      <w:tr w:rsidR="006F491D" w:rsidRPr="006F491D" w14:paraId="4EBCB107" w14:textId="77777777" w:rsidTr="001B153B">
        <w:trPr>
          <w:trHeight w:val="349"/>
          <w:jc w:val="center"/>
        </w:trPr>
        <w:tc>
          <w:tcPr>
            <w:tcW w:w="2122" w:type="dxa"/>
            <w:vAlign w:val="center"/>
          </w:tcPr>
          <w:p w14:paraId="4B575729" w14:textId="64DCEF81" w:rsidR="00D360DE" w:rsidRPr="006F491D" w:rsidRDefault="00D360DE" w:rsidP="00894BBC">
            <w:pPr>
              <w:spacing w:line="480" w:lineRule="auto"/>
              <w:rPr>
                <w:b/>
                <w:bCs/>
              </w:rPr>
            </w:pPr>
            <w:r w:rsidRPr="006F491D">
              <w:rPr>
                <w:b/>
                <w:bCs/>
              </w:rPr>
              <w:t>Notation</w:t>
            </w:r>
          </w:p>
        </w:tc>
        <w:tc>
          <w:tcPr>
            <w:tcW w:w="7512" w:type="dxa"/>
            <w:vAlign w:val="center"/>
          </w:tcPr>
          <w:p w14:paraId="70B79ADB" w14:textId="3AAF0617" w:rsidR="00D360DE" w:rsidRPr="006F491D" w:rsidRDefault="00D360DE" w:rsidP="00894BBC">
            <w:pPr>
              <w:spacing w:line="480" w:lineRule="auto"/>
              <w:rPr>
                <w:b/>
                <w:bCs/>
              </w:rPr>
            </w:pPr>
            <w:bookmarkStart w:id="55" w:name="_Toc76060192"/>
            <w:r w:rsidRPr="006F491D">
              <w:rPr>
                <w:b/>
                <w:bCs/>
              </w:rPr>
              <w:t>Definition</w:t>
            </w:r>
            <w:bookmarkEnd w:id="55"/>
          </w:p>
        </w:tc>
      </w:tr>
      <w:tr w:rsidR="006F491D" w:rsidRPr="006F491D" w14:paraId="0C467D9C" w14:textId="77777777" w:rsidTr="00A75F38">
        <w:trPr>
          <w:trHeight w:val="237"/>
          <w:jc w:val="center"/>
        </w:trPr>
        <w:tc>
          <w:tcPr>
            <w:tcW w:w="2122" w:type="dxa"/>
            <w:vAlign w:val="center"/>
          </w:tcPr>
          <w:p w14:paraId="37E041EB" w14:textId="43ECC549" w:rsidR="00D360DE" w:rsidRPr="006F491D" w:rsidRDefault="00D360DE" w:rsidP="00894BBC">
            <w:pPr>
              <w:spacing w:line="480" w:lineRule="auto"/>
            </w:pPr>
            <w:r w:rsidRPr="006F491D">
              <w:t>A’</w:t>
            </w:r>
          </w:p>
        </w:tc>
        <w:tc>
          <w:tcPr>
            <w:tcW w:w="7512" w:type="dxa"/>
            <w:vAlign w:val="center"/>
          </w:tcPr>
          <w:p w14:paraId="314DAF2F" w14:textId="69284FD9" w:rsidR="00D360DE" w:rsidRPr="006F491D" w:rsidRDefault="00D360DE" w:rsidP="00894BBC">
            <w:pPr>
              <w:spacing w:line="480" w:lineRule="auto"/>
            </w:pPr>
            <w:r w:rsidRPr="006F491D">
              <w:t xml:space="preserve">Document- term matrix </w:t>
            </w:r>
          </w:p>
        </w:tc>
      </w:tr>
      <w:tr w:rsidR="006F491D" w:rsidRPr="006F491D" w14:paraId="69C23294" w14:textId="77777777" w:rsidTr="00A75F38">
        <w:trPr>
          <w:trHeight w:val="245"/>
          <w:jc w:val="center"/>
        </w:trPr>
        <w:tc>
          <w:tcPr>
            <w:tcW w:w="2122" w:type="dxa"/>
            <w:vAlign w:val="center"/>
          </w:tcPr>
          <w:p w14:paraId="074D93DB" w14:textId="0B4F15D8" w:rsidR="00D360DE" w:rsidRPr="006F491D" w:rsidRDefault="00D360DE" w:rsidP="00894BBC">
            <w:pPr>
              <w:spacing w:line="480" w:lineRule="auto"/>
            </w:pPr>
            <w:r w:rsidRPr="006F491D">
              <w:rPr>
                <w:rStyle w:val="Emphasis"/>
              </w:rPr>
              <w:t>U</w:t>
            </w:r>
            <w:r w:rsidRPr="006F491D">
              <w:rPr>
                <w:shd w:val="clear" w:color="auto" w:fill="FFFFFF"/>
              </w:rPr>
              <w:t> </w:t>
            </w:r>
            <w:r w:rsidRPr="006F491D">
              <w:rPr>
                <w:rFonts w:ascii="Cambria Math" w:hAnsi="Cambria Math" w:cs="Cambria Math"/>
                <w:shd w:val="clear" w:color="auto" w:fill="FFFFFF"/>
              </w:rPr>
              <w:t>∈</w:t>
            </w:r>
            <w:r w:rsidRPr="006F491D">
              <w:rPr>
                <w:shd w:val="clear" w:color="auto" w:fill="FFFFFF"/>
              </w:rPr>
              <w:t xml:space="preserve"> ℝ</w:t>
            </w:r>
            <w:proofErr w:type="gramStart"/>
            <w:r w:rsidRPr="006F491D">
              <w:rPr>
                <w:shd w:val="clear" w:color="auto" w:fill="FFFFFF"/>
              </w:rPr>
              <w:t>^(</w:t>
            </w:r>
            <w:proofErr w:type="gramEnd"/>
            <w:r w:rsidRPr="006F491D">
              <w:rPr>
                <w:shd w:val="clear" w:color="auto" w:fill="FFFFFF"/>
              </w:rPr>
              <w:t xml:space="preserve">m </w:t>
            </w:r>
            <w:r w:rsidRPr="006F491D">
              <w:rPr>
                <w:rFonts w:ascii="Cambria Math" w:hAnsi="Cambria Math" w:cs="Cambria Math"/>
                <w:shd w:val="clear" w:color="auto" w:fill="FFFFFF"/>
              </w:rPr>
              <w:t>⨉</w:t>
            </w:r>
            <w:r w:rsidRPr="006F491D">
              <w:rPr>
                <w:shd w:val="clear" w:color="auto" w:fill="FFFFFF"/>
              </w:rPr>
              <w:t xml:space="preserve"> t)</w:t>
            </w:r>
          </w:p>
        </w:tc>
        <w:tc>
          <w:tcPr>
            <w:tcW w:w="7512" w:type="dxa"/>
            <w:vAlign w:val="center"/>
          </w:tcPr>
          <w:p w14:paraId="462DE54A" w14:textId="1CA1C75C" w:rsidR="00D360DE" w:rsidRPr="006F491D" w:rsidRDefault="00D360DE" w:rsidP="00894BBC">
            <w:pPr>
              <w:spacing w:line="480" w:lineRule="auto"/>
            </w:pPr>
            <w:r w:rsidRPr="006F491D">
              <w:t xml:space="preserve">Document-topic matrix (rows = each </w:t>
            </w:r>
            <w:r w:rsidR="00C90E32" w:rsidRPr="006F491D">
              <w:t>topic</w:t>
            </w:r>
            <w:r w:rsidRPr="006F491D">
              <w:t xml:space="preserve"> vector in terms of </w:t>
            </w:r>
            <w:r w:rsidR="00C90E32" w:rsidRPr="006F491D">
              <w:t>documents</w:t>
            </w:r>
            <w:r w:rsidRPr="006F491D">
              <w:t xml:space="preserve">, columns = each </w:t>
            </w:r>
            <w:r w:rsidR="00C90E32" w:rsidRPr="006F491D">
              <w:t>document</w:t>
            </w:r>
            <w:r w:rsidRPr="006F491D">
              <w:t xml:space="preserve"> in</w:t>
            </w:r>
            <w:r w:rsidR="00C90E32" w:rsidRPr="006F491D">
              <w:t xml:space="preserve"> d documents</w:t>
            </w:r>
            <w:r w:rsidRPr="006F491D">
              <w:t xml:space="preserve">) </w:t>
            </w:r>
          </w:p>
        </w:tc>
      </w:tr>
      <w:tr w:rsidR="006F491D" w:rsidRPr="006F491D" w14:paraId="6EDDE9D5" w14:textId="77777777" w:rsidTr="00A75F38">
        <w:trPr>
          <w:jc w:val="center"/>
        </w:trPr>
        <w:tc>
          <w:tcPr>
            <w:tcW w:w="2122" w:type="dxa"/>
            <w:vAlign w:val="center"/>
          </w:tcPr>
          <w:p w14:paraId="5A1B4AC7" w14:textId="0E984F9D" w:rsidR="00D360DE" w:rsidRPr="006F491D" w:rsidRDefault="00D360DE" w:rsidP="00894BBC">
            <w:pPr>
              <w:spacing w:line="480" w:lineRule="auto"/>
            </w:pPr>
            <w:r w:rsidRPr="006F491D">
              <w:rPr>
                <w:rStyle w:val="Emphasis"/>
              </w:rPr>
              <w:t>V</w:t>
            </w:r>
            <w:r w:rsidRPr="006F491D">
              <w:rPr>
                <w:shd w:val="clear" w:color="auto" w:fill="FFFFFF"/>
              </w:rPr>
              <w:t> </w:t>
            </w:r>
            <w:r w:rsidRPr="006F491D">
              <w:rPr>
                <w:rFonts w:ascii="Cambria Math" w:hAnsi="Cambria Math" w:cs="Cambria Math"/>
                <w:shd w:val="clear" w:color="auto" w:fill="FFFFFF"/>
              </w:rPr>
              <w:t>∈</w:t>
            </w:r>
            <w:r w:rsidRPr="006F491D">
              <w:rPr>
                <w:shd w:val="clear" w:color="auto" w:fill="FFFFFF"/>
              </w:rPr>
              <w:t xml:space="preserve"> ℝ</w:t>
            </w:r>
            <w:proofErr w:type="gramStart"/>
            <w:r w:rsidRPr="006F491D">
              <w:rPr>
                <w:shd w:val="clear" w:color="auto" w:fill="FFFFFF"/>
              </w:rPr>
              <w:t>^(</w:t>
            </w:r>
            <w:proofErr w:type="gramEnd"/>
            <w:r w:rsidRPr="006F491D">
              <w:rPr>
                <w:shd w:val="clear" w:color="auto" w:fill="FFFFFF"/>
              </w:rPr>
              <w:t xml:space="preserve">n </w:t>
            </w:r>
            <w:r w:rsidRPr="006F491D">
              <w:rPr>
                <w:rFonts w:ascii="Cambria Math" w:hAnsi="Cambria Math" w:cs="Cambria Math"/>
                <w:shd w:val="clear" w:color="auto" w:fill="FFFFFF"/>
              </w:rPr>
              <w:t>⨉</w:t>
            </w:r>
            <w:r w:rsidRPr="006F491D">
              <w:rPr>
                <w:shd w:val="clear" w:color="auto" w:fill="FFFFFF"/>
              </w:rPr>
              <w:t xml:space="preserve"> t)</w:t>
            </w:r>
          </w:p>
        </w:tc>
        <w:tc>
          <w:tcPr>
            <w:tcW w:w="7512" w:type="dxa"/>
            <w:vAlign w:val="center"/>
          </w:tcPr>
          <w:p w14:paraId="6410AD86" w14:textId="41D5051C" w:rsidR="00D360DE" w:rsidRPr="006F491D" w:rsidRDefault="00D360DE" w:rsidP="00894BBC">
            <w:pPr>
              <w:spacing w:line="480" w:lineRule="auto"/>
            </w:pPr>
            <w:r w:rsidRPr="006F491D">
              <w:t>Term-topic matrix (rows = each term vector in terms of topics, columns = each topic in t topics)</w:t>
            </w:r>
          </w:p>
        </w:tc>
      </w:tr>
      <w:tr w:rsidR="006F491D" w:rsidRPr="006F491D" w14:paraId="2C80DF5D" w14:textId="77777777" w:rsidTr="00A75F38">
        <w:trPr>
          <w:jc w:val="center"/>
        </w:trPr>
        <w:tc>
          <w:tcPr>
            <w:tcW w:w="2122" w:type="dxa"/>
            <w:vAlign w:val="center"/>
          </w:tcPr>
          <w:p w14:paraId="7894A70D" w14:textId="6705BD56" w:rsidR="00D360DE" w:rsidRPr="006F491D" w:rsidRDefault="00D360DE" w:rsidP="00894BBC">
            <w:pPr>
              <w:spacing w:line="480" w:lineRule="auto"/>
              <w:rPr>
                <w:rStyle w:val="Emphasis"/>
                <w:i w:val="0"/>
                <w:iCs w:val="0"/>
              </w:rPr>
            </w:pPr>
            <w:r w:rsidRPr="006F491D">
              <w:rPr>
                <w:rStyle w:val="Emphasis"/>
                <w:i w:val="0"/>
                <w:iCs w:val="0"/>
              </w:rPr>
              <w:t>t</w:t>
            </w:r>
          </w:p>
        </w:tc>
        <w:tc>
          <w:tcPr>
            <w:tcW w:w="7512" w:type="dxa"/>
            <w:vAlign w:val="center"/>
          </w:tcPr>
          <w:p w14:paraId="79D99D9F" w14:textId="6F38F27C" w:rsidR="00D360DE" w:rsidRPr="006F491D" w:rsidRDefault="00D360DE" w:rsidP="00894BBC">
            <w:pPr>
              <w:spacing w:line="480" w:lineRule="auto"/>
            </w:pPr>
            <w:r w:rsidRPr="006F491D">
              <w:t>Number of topics</w:t>
            </w:r>
          </w:p>
        </w:tc>
      </w:tr>
      <w:tr w:rsidR="00E638D8" w:rsidRPr="006F491D" w14:paraId="59888610" w14:textId="77777777" w:rsidTr="00A75F38">
        <w:trPr>
          <w:jc w:val="center"/>
        </w:trPr>
        <w:tc>
          <w:tcPr>
            <w:tcW w:w="2122" w:type="dxa"/>
            <w:vAlign w:val="center"/>
          </w:tcPr>
          <w:p w14:paraId="52608FC2" w14:textId="3409C69C" w:rsidR="00D360DE" w:rsidRPr="006F491D" w:rsidRDefault="00D360DE" w:rsidP="00894BBC">
            <w:pPr>
              <w:spacing w:line="480" w:lineRule="auto"/>
              <w:rPr>
                <w:vertAlign w:val="subscript"/>
              </w:rPr>
            </w:pPr>
            <w:r w:rsidRPr="006F491D">
              <w:sym w:font="Symbol" w:char="F073"/>
            </w:r>
            <w:r w:rsidRPr="006F491D">
              <w:rPr>
                <w:vertAlign w:val="subscript"/>
              </w:rPr>
              <w:t>1…</w:t>
            </w:r>
            <w:r w:rsidRPr="006F491D">
              <w:sym w:font="Symbol" w:char="F073"/>
            </w:r>
            <w:r w:rsidRPr="006F491D">
              <w:rPr>
                <w:vertAlign w:val="subscript"/>
              </w:rPr>
              <w:t>2</w:t>
            </w:r>
          </w:p>
        </w:tc>
        <w:tc>
          <w:tcPr>
            <w:tcW w:w="7512" w:type="dxa"/>
            <w:vAlign w:val="center"/>
          </w:tcPr>
          <w:p w14:paraId="5D77D739" w14:textId="6EAEB6F1" w:rsidR="00D360DE" w:rsidRPr="006F491D" w:rsidRDefault="00D360DE" w:rsidP="00894BBC">
            <w:pPr>
              <w:spacing w:line="480" w:lineRule="auto"/>
            </w:pPr>
            <w:r w:rsidRPr="006F491D">
              <w:t xml:space="preserve">Singular values of document-term matrix </w:t>
            </w:r>
          </w:p>
        </w:tc>
      </w:tr>
    </w:tbl>
    <w:p w14:paraId="70CF0A22" w14:textId="77777777" w:rsidR="00894BBC" w:rsidRPr="006F491D" w:rsidRDefault="00894BBC" w:rsidP="00CA47D7">
      <w:pPr>
        <w:pStyle w:val="ListParagraph"/>
        <w:spacing w:line="480" w:lineRule="auto"/>
        <w:ind w:left="0" w:firstLine="680"/>
        <w:jc w:val="both"/>
      </w:pPr>
    </w:p>
    <w:p w14:paraId="17331F3D" w14:textId="437B6B45" w:rsidR="00530393" w:rsidRPr="006F491D" w:rsidRDefault="00530393" w:rsidP="00CA47D7">
      <w:pPr>
        <w:pStyle w:val="ListParagraph"/>
        <w:spacing w:line="480" w:lineRule="auto"/>
        <w:ind w:left="0" w:firstLine="680"/>
        <w:jc w:val="both"/>
      </w:pPr>
      <w:r w:rsidRPr="006F491D">
        <w:t xml:space="preserve">From document vectors and term vectors by LSA, we can calculate </w:t>
      </w:r>
      <w:r w:rsidR="00824EAD" w:rsidRPr="006F491D">
        <w:t>and</w:t>
      </w:r>
      <w:r w:rsidRPr="006F491D">
        <w:t xml:space="preserve"> evaluate the similarity of different documents, of different words, or of terms (or queries) in terms and documents when we look for the most relevant documents to our search query. </w:t>
      </w:r>
    </w:p>
    <w:p w14:paraId="3FB37EF4" w14:textId="1A970AF7" w:rsidR="004B27C2" w:rsidRPr="006F491D" w:rsidRDefault="00EF16AA" w:rsidP="001A5DF5">
      <w:pPr>
        <w:pStyle w:val="ListParagraph"/>
        <w:numPr>
          <w:ilvl w:val="2"/>
          <w:numId w:val="12"/>
        </w:numPr>
        <w:spacing w:line="480" w:lineRule="auto"/>
        <w:jc w:val="both"/>
        <w:rPr>
          <w:b/>
          <w:bCs/>
        </w:rPr>
      </w:pPr>
      <w:r w:rsidRPr="006F491D">
        <w:rPr>
          <w:b/>
          <w:bCs/>
        </w:rPr>
        <w:t>Probabilistic Latent Semantic Analysis (</w:t>
      </w:r>
      <w:r w:rsidR="00530393" w:rsidRPr="006F491D">
        <w:rPr>
          <w:b/>
          <w:bCs/>
        </w:rPr>
        <w:t>P</w:t>
      </w:r>
      <w:r w:rsidRPr="006F491D">
        <w:rPr>
          <w:b/>
          <w:bCs/>
        </w:rPr>
        <w:t xml:space="preserve">LSA) </w:t>
      </w:r>
    </w:p>
    <w:p w14:paraId="2F8C6831" w14:textId="30707E9F" w:rsidR="004B27C2" w:rsidRPr="006F491D" w:rsidRDefault="004B27C2" w:rsidP="00CA47D7">
      <w:pPr>
        <w:pStyle w:val="ListParagraph"/>
        <w:spacing w:line="480" w:lineRule="auto"/>
        <w:ind w:left="0" w:firstLine="680"/>
        <w:jc w:val="both"/>
      </w:pPr>
      <w:r w:rsidRPr="006F491D">
        <w:t xml:space="preserve"> This model was introduced</w:t>
      </w:r>
      <w:r w:rsidR="00AD3FC9" w:rsidRPr="006F491D">
        <w:t xml:space="preserve"> in</w:t>
      </w:r>
      <w:r w:rsidRPr="006F491D">
        <w:t xml:space="preserve"> [</w:t>
      </w:r>
      <w:hyperlink w:anchor="ref8" w:history="1">
        <w:r w:rsidR="00545D67" w:rsidRPr="006F491D">
          <w:rPr>
            <w:rStyle w:val="Hyperlink"/>
            <w:color w:val="auto"/>
            <w:u w:val="none"/>
          </w:rPr>
          <w:t>8,</w:t>
        </w:r>
        <w:r w:rsidR="008E1B25" w:rsidRPr="006F491D">
          <w:rPr>
            <w:rStyle w:val="Hyperlink"/>
            <w:color w:val="auto"/>
            <w:u w:val="none"/>
          </w:rPr>
          <w:t xml:space="preserve"> </w:t>
        </w:r>
        <w:r w:rsidR="00545D67" w:rsidRPr="006F491D">
          <w:rPr>
            <w:rStyle w:val="Hyperlink"/>
            <w:color w:val="auto"/>
            <w:u w:val="none"/>
          </w:rPr>
          <w:t>9</w:t>
        </w:r>
      </w:hyperlink>
      <w:r w:rsidRPr="006F491D">
        <w:t>]</w:t>
      </w:r>
      <w:r w:rsidR="00AD3FC9" w:rsidRPr="006F491D">
        <w:t xml:space="preserve"> as an improvement to its antecedent which is LSA as described above. The core idea here is to find out a probabilistic model with latent topics that can generate data observed in the document- term matrix. </w:t>
      </w:r>
      <w:r w:rsidR="008A511F" w:rsidRPr="006F491D">
        <w:t xml:space="preserve">PLSA helps reduce words with multiple meanings and cluster group of words of similar contexts. </w:t>
      </w:r>
    </w:p>
    <w:p w14:paraId="38BC057B" w14:textId="0109B345" w:rsidR="008A511F" w:rsidRPr="006F491D" w:rsidRDefault="008A511F" w:rsidP="00894BBC">
      <w:pPr>
        <w:spacing w:line="480" w:lineRule="auto"/>
        <w:jc w:val="center"/>
      </w:pPr>
      <w:r w:rsidRPr="006F491D">
        <w:rPr>
          <w:noProof/>
        </w:rPr>
        <w:drawing>
          <wp:inline distT="0" distB="0" distL="0" distR="0" wp14:anchorId="18D406E0" wp14:editId="7687828A">
            <wp:extent cx="2647840" cy="803784"/>
            <wp:effectExtent l="0" t="0" r="0" b="0"/>
            <wp:docPr id="1069" name="Picture 10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7840" cy="803784"/>
                    </a:xfrm>
                    <a:prstGeom prst="rect">
                      <a:avLst/>
                    </a:prstGeom>
                  </pic:spPr>
                </pic:pic>
              </a:graphicData>
            </a:graphic>
          </wp:inline>
        </w:drawing>
      </w:r>
    </w:p>
    <w:p w14:paraId="1A994074" w14:textId="37D8E031" w:rsidR="008A511F" w:rsidRPr="006F491D" w:rsidRDefault="008A511F" w:rsidP="00894BBC">
      <w:pPr>
        <w:pStyle w:val="Title"/>
        <w:spacing w:line="480" w:lineRule="auto"/>
        <w:rPr>
          <w:rStyle w:val="BookTitle"/>
          <w:noProof w:val="0"/>
          <w:color w:val="auto"/>
          <w:u w:val="none"/>
        </w:rPr>
      </w:pPr>
      <w:bookmarkStart w:id="56" w:name="fig2_3"/>
      <w:bookmarkStart w:id="57" w:name="_Toc76063878"/>
      <w:bookmarkEnd w:id="56"/>
      <w:r w:rsidRPr="006F491D">
        <w:rPr>
          <w:rStyle w:val="BookTitle"/>
          <w:noProof w:val="0"/>
          <w:color w:val="auto"/>
          <w:u w:val="none"/>
        </w:rPr>
        <w:t xml:space="preserve">Figure </w:t>
      </w:r>
      <w:r w:rsidR="001B153B" w:rsidRPr="006F491D">
        <w:rPr>
          <w:rStyle w:val="BookTitle"/>
          <w:noProof w:val="0"/>
          <w:color w:val="auto"/>
          <w:u w:val="none"/>
        </w:rPr>
        <w:t>2.</w:t>
      </w:r>
      <w:r w:rsidR="00DF3802" w:rsidRPr="006F491D">
        <w:rPr>
          <w:rStyle w:val="BookTitle"/>
          <w:noProof w:val="0"/>
          <w:color w:val="auto"/>
          <w:u w:val="none"/>
        </w:rPr>
        <w:t>2</w:t>
      </w:r>
      <w:r w:rsidRPr="006F491D">
        <w:rPr>
          <w:rStyle w:val="BookTitle"/>
          <w:noProof w:val="0"/>
          <w:color w:val="auto"/>
          <w:u w:val="none"/>
        </w:rPr>
        <w:t>. High level view of PLS</w:t>
      </w:r>
      <w:r w:rsidR="00E616C2" w:rsidRPr="006F491D">
        <w:rPr>
          <w:rStyle w:val="BookTitle"/>
          <w:noProof w:val="0"/>
          <w:color w:val="auto"/>
          <w:u w:val="none"/>
        </w:rPr>
        <w:t>A [</w:t>
      </w:r>
      <w:hyperlink w:anchor="ref4" w:history="1">
        <w:r w:rsidR="00E616C2" w:rsidRPr="006F491D">
          <w:rPr>
            <w:rStyle w:val="BookTitle"/>
            <w:noProof w:val="0"/>
            <w:color w:val="auto"/>
            <w:u w:val="none"/>
          </w:rPr>
          <w:t>Alghamdi et al., 2015</w:t>
        </w:r>
      </w:hyperlink>
      <w:r w:rsidR="00E616C2" w:rsidRPr="006F491D">
        <w:rPr>
          <w:rStyle w:val="BookTitle"/>
          <w:noProof w:val="0"/>
          <w:color w:val="auto"/>
          <w:u w:val="none"/>
        </w:rPr>
        <w:t>]</w:t>
      </w:r>
      <w:bookmarkEnd w:id="57"/>
    </w:p>
    <w:p w14:paraId="77920D6B" w14:textId="50E44868" w:rsidR="008A511F" w:rsidRPr="006F491D" w:rsidRDefault="00A35E4B" w:rsidP="00894BBC">
      <w:pPr>
        <w:pStyle w:val="NormalWeb"/>
        <w:spacing w:line="480" w:lineRule="auto"/>
      </w:pPr>
      <w:r w:rsidRPr="006F491D">
        <w:t>As illustrated in the above figure:</w:t>
      </w:r>
    </w:p>
    <w:p w14:paraId="6E45CBAF" w14:textId="70212F18" w:rsidR="00AD3FC9" w:rsidRPr="006F491D" w:rsidRDefault="00A35E4B" w:rsidP="001A5DF5">
      <w:pPr>
        <w:pStyle w:val="NormalWeb"/>
        <w:numPr>
          <w:ilvl w:val="0"/>
          <w:numId w:val="6"/>
        </w:numPr>
        <w:spacing w:line="480" w:lineRule="auto"/>
        <w:jc w:val="both"/>
      </w:pPr>
      <w:r w:rsidRPr="006F491D">
        <w:lastRenderedPageBreak/>
        <w:t>Given a document d</w:t>
      </w:r>
      <w:r w:rsidRPr="006F491D">
        <w:rPr>
          <w:vertAlign w:val="subscript"/>
        </w:rPr>
        <w:t>i</w:t>
      </w:r>
      <w:r w:rsidRPr="006F491D">
        <w:t xml:space="preserve"> with provided probability P(d</w:t>
      </w:r>
      <w:r w:rsidRPr="006F491D">
        <w:rPr>
          <w:vertAlign w:val="subscript"/>
        </w:rPr>
        <w:t>i</w:t>
      </w:r>
      <w:r w:rsidRPr="006F491D">
        <w:t>)</w:t>
      </w:r>
      <w:r w:rsidR="00177345" w:rsidRPr="006F491D">
        <w:t xml:space="preserve">, topic </w:t>
      </w:r>
      <w:proofErr w:type="spellStart"/>
      <w:r w:rsidR="00177345" w:rsidRPr="006F491D">
        <w:t>z</w:t>
      </w:r>
      <w:r w:rsidR="00177345" w:rsidRPr="006F491D">
        <w:rPr>
          <w:vertAlign w:val="subscript"/>
        </w:rPr>
        <w:t>k</w:t>
      </w:r>
      <w:proofErr w:type="spellEnd"/>
      <w:r w:rsidR="00177345" w:rsidRPr="006F491D">
        <w:t xml:space="preserve"> presents in that document with probability </w:t>
      </w:r>
      <w:proofErr w:type="gramStart"/>
      <w:r w:rsidR="00177345" w:rsidRPr="006F491D">
        <w:t>P(</w:t>
      </w:r>
      <w:proofErr w:type="spellStart"/>
      <w:proofErr w:type="gramEnd"/>
      <w:r w:rsidR="00177345" w:rsidRPr="006F491D">
        <w:t>z</w:t>
      </w:r>
      <w:r w:rsidR="00177345" w:rsidRPr="006F491D">
        <w:rPr>
          <w:vertAlign w:val="subscript"/>
        </w:rPr>
        <w:t>k</w:t>
      </w:r>
      <w:proofErr w:type="spellEnd"/>
      <w:r w:rsidR="00D82E55" w:rsidRPr="006F491D">
        <w:rPr>
          <w:vertAlign w:val="subscript"/>
        </w:rPr>
        <w:t xml:space="preserve"> </w:t>
      </w:r>
      <w:r w:rsidR="00177345" w:rsidRPr="006F491D">
        <w:t>|d</w:t>
      </w:r>
      <w:r w:rsidR="00177345" w:rsidRPr="006F491D">
        <w:rPr>
          <w:vertAlign w:val="subscript"/>
        </w:rPr>
        <w:t>i</w:t>
      </w:r>
      <w:r w:rsidR="00177345" w:rsidRPr="006F491D">
        <w:t>)</w:t>
      </w:r>
    </w:p>
    <w:p w14:paraId="7007FDC5" w14:textId="22A31398" w:rsidR="00177345" w:rsidRPr="006F491D" w:rsidRDefault="00177345" w:rsidP="001A5DF5">
      <w:pPr>
        <w:pStyle w:val="NormalWeb"/>
        <w:numPr>
          <w:ilvl w:val="0"/>
          <w:numId w:val="6"/>
        </w:numPr>
        <w:spacing w:line="480" w:lineRule="auto"/>
        <w:jc w:val="both"/>
      </w:pPr>
      <w:r w:rsidRPr="006F491D">
        <w:t xml:space="preserve">Given a topic </w:t>
      </w:r>
      <w:proofErr w:type="spellStart"/>
      <w:r w:rsidRPr="006F491D">
        <w:t>z</w:t>
      </w:r>
      <w:r w:rsidRPr="006F491D">
        <w:rPr>
          <w:vertAlign w:val="subscript"/>
        </w:rPr>
        <w:t>k</w:t>
      </w:r>
      <w:proofErr w:type="spellEnd"/>
      <w:r w:rsidRPr="006F491D">
        <w:t>, wor</w:t>
      </w:r>
      <w:r w:rsidR="009A6158" w:rsidRPr="006F491D">
        <w:t>d</w:t>
      </w:r>
      <w:r w:rsidRPr="006F491D">
        <w:t xml:space="preserve"> </w:t>
      </w:r>
      <w:proofErr w:type="spellStart"/>
      <w:r w:rsidRPr="006F491D">
        <w:t>w</w:t>
      </w:r>
      <w:r w:rsidRPr="006F491D">
        <w:rPr>
          <w:vertAlign w:val="subscript"/>
        </w:rPr>
        <w:t>j</w:t>
      </w:r>
      <w:proofErr w:type="spellEnd"/>
      <w:r w:rsidRPr="006F491D">
        <w:t xml:space="preserve"> is drawn from </w:t>
      </w:r>
      <w:proofErr w:type="spellStart"/>
      <w:r w:rsidRPr="006F491D">
        <w:t>z</w:t>
      </w:r>
      <w:r w:rsidRPr="006F491D">
        <w:rPr>
          <w:vertAlign w:val="subscript"/>
        </w:rPr>
        <w:t>k</w:t>
      </w:r>
      <w:proofErr w:type="spellEnd"/>
      <w:r w:rsidRPr="006F491D">
        <w:t xml:space="preserve"> with probability P(</w:t>
      </w:r>
      <w:proofErr w:type="spellStart"/>
      <w:r w:rsidRPr="006F491D">
        <w:t>w</w:t>
      </w:r>
      <w:r w:rsidRPr="006F491D">
        <w:rPr>
          <w:vertAlign w:val="subscript"/>
        </w:rPr>
        <w:t>j</w:t>
      </w:r>
      <w:r w:rsidRPr="006F491D">
        <w:t>|z</w:t>
      </w:r>
      <w:r w:rsidRPr="006F491D">
        <w:rPr>
          <w:vertAlign w:val="subscript"/>
        </w:rPr>
        <w:t>k</w:t>
      </w:r>
      <w:proofErr w:type="spellEnd"/>
      <w:r w:rsidRPr="006F491D">
        <w:t>)</w:t>
      </w:r>
    </w:p>
    <w:p w14:paraId="721A61B7" w14:textId="77777777" w:rsidR="004A09EB" w:rsidRPr="006F491D" w:rsidRDefault="00177345" w:rsidP="00CA47D7">
      <w:pPr>
        <w:pStyle w:val="NormalWeb"/>
        <w:spacing w:line="480" w:lineRule="auto"/>
        <w:jc w:val="both"/>
      </w:pPr>
      <w:r w:rsidRPr="006F491D">
        <w:t>Formally, the joint probability of seeing a document and a word co-occurrence is shown as below:</w:t>
      </w:r>
    </w:p>
    <w:p w14:paraId="74FB49EA" w14:textId="2D38283E" w:rsidR="004A09EB" w:rsidRPr="006F491D" w:rsidRDefault="00177345" w:rsidP="00CA47D7">
      <w:pPr>
        <w:pStyle w:val="NormalWeb"/>
        <w:spacing w:line="480" w:lineRule="auto"/>
        <w:rPr>
          <w:b/>
          <w:bCs/>
        </w:rPr>
      </w:pPr>
      <w:r w:rsidRPr="006F491D">
        <w:t xml:space="preserve"> </w:t>
      </w:r>
      <w:r w:rsidR="004A09EB" w:rsidRPr="006F491D">
        <w:rPr>
          <w:b/>
          <w:bCs/>
        </w:rPr>
        <w:t>Formula 2.</w:t>
      </w:r>
      <w:r w:rsidR="00B355EE" w:rsidRPr="006F491D">
        <w:rPr>
          <w:b/>
          <w:bCs/>
        </w:rPr>
        <w:t>1</w:t>
      </w:r>
      <w:r w:rsidR="004A09EB" w:rsidRPr="006F491D">
        <w:rPr>
          <w:b/>
          <w:bCs/>
        </w:rPr>
        <w:t>. Probability of a document and a word co-occurrence</w:t>
      </w:r>
    </w:p>
    <w:p w14:paraId="674F8413" w14:textId="1EFA53D4" w:rsidR="004A09EB" w:rsidRPr="006F491D" w:rsidRDefault="004A09EB" w:rsidP="00CA47D7">
      <w:pPr>
        <w:pStyle w:val="NormalWeb"/>
        <w:spacing w:line="480" w:lineRule="auto"/>
        <w:jc w:val="center"/>
        <w:rPr>
          <w:b/>
          <w:bCs/>
          <w:i/>
          <w:iCs/>
        </w:rPr>
      </w:pPr>
      <m:oMathPara>
        <m:oMath>
          <m:r>
            <m:rPr>
              <m:sty m:val="b"/>
            </m:rPr>
            <w:rPr>
              <w:rFonts w:ascii="Cambria Math" w:hAnsi="Cambria Math"/>
            </w:rPr>
            <m:t xml:space="preserve">P(D,W) = P(D) </m:t>
          </m:r>
          <m:nary>
            <m:naryPr>
              <m:chr m:val="∑"/>
              <m:limLoc m:val="undOvr"/>
              <m:supHide m:val="1"/>
              <m:ctrlPr>
                <w:rPr>
                  <w:rFonts w:ascii="Cambria Math" w:hAnsi="Cambria Math"/>
                  <w:b/>
                  <w:bCs/>
                  <w:iCs/>
                </w:rPr>
              </m:ctrlPr>
            </m:naryPr>
            <m:sub>
              <m:r>
                <m:rPr>
                  <m:sty m:val="b"/>
                </m:rPr>
                <w:rPr>
                  <w:rFonts w:ascii="Cambria Math" w:hAnsi="Cambria Math"/>
                </w:rPr>
                <m:t>Z</m:t>
              </m:r>
            </m:sub>
            <m:sup/>
            <m:e>
              <m:r>
                <m:rPr>
                  <m:sty m:val="b"/>
                </m:rPr>
                <w:rPr>
                  <w:rFonts w:ascii="Cambria Math" w:hAnsi="Cambria Math"/>
                </w:rPr>
                <m:t>P(Z|D)P(W|D)</m:t>
              </m:r>
            </m:e>
          </m:nary>
        </m:oMath>
      </m:oMathPara>
    </w:p>
    <w:p w14:paraId="455FDCDB" w14:textId="01306B4D" w:rsidR="003C4C82" w:rsidRPr="006F491D" w:rsidRDefault="004A09EB" w:rsidP="00CA01FF">
      <w:pPr>
        <w:pStyle w:val="NormalWeb"/>
        <w:spacing w:line="480" w:lineRule="auto"/>
        <w:ind w:firstLine="692"/>
        <w:rPr>
          <w:b/>
          <w:bCs/>
          <w:i/>
          <w:iCs/>
        </w:rPr>
      </w:pPr>
      <w:r w:rsidRPr="006F491D">
        <w:t>where P(D), P(Z|D), P(W|D) is set of parameters; P(D)</w:t>
      </w:r>
      <w:r w:rsidRPr="006F491D">
        <w:rPr>
          <w:lang w:val="vi-VN"/>
        </w:rPr>
        <w:t xml:space="preserve">- </w:t>
      </w:r>
      <w:r w:rsidRPr="006F491D">
        <w:t>probability of document D can be directly determined from the given corpus, P(Z|D), P(W|D) – probability of topic Z given document D and probability of word W given document D respectively-  are computed by expectation-maximization (EM) algorithm, which finds the likeliest parameter estimates for the model relying on the unobserved latent variables- topics.</w:t>
      </w:r>
      <w:bookmarkStart w:id="58" w:name="fig2_5"/>
      <w:bookmarkEnd w:id="58"/>
    </w:p>
    <w:p w14:paraId="5FD21588" w14:textId="5BD9C7C0" w:rsidR="00A11886" w:rsidRPr="006F491D" w:rsidRDefault="00EF16AA" w:rsidP="001A5DF5">
      <w:pPr>
        <w:pStyle w:val="ListParagraph"/>
        <w:numPr>
          <w:ilvl w:val="2"/>
          <w:numId w:val="12"/>
        </w:numPr>
        <w:spacing w:line="480" w:lineRule="auto"/>
        <w:jc w:val="both"/>
        <w:rPr>
          <w:b/>
          <w:bCs/>
        </w:rPr>
      </w:pPr>
      <w:r w:rsidRPr="006F491D">
        <w:rPr>
          <w:b/>
          <w:bCs/>
        </w:rPr>
        <w:t>Latent Semantic Allocation (LDA)</w:t>
      </w:r>
    </w:p>
    <w:p w14:paraId="05FFE935" w14:textId="15A76C95" w:rsidR="00A11886" w:rsidRPr="006F491D" w:rsidRDefault="00A11886" w:rsidP="00CA47D7">
      <w:pPr>
        <w:spacing w:line="480" w:lineRule="auto"/>
        <w:ind w:firstLine="680"/>
        <w:jc w:val="both"/>
        <w:rPr>
          <w:rStyle w:val="mjxassistivemathml"/>
          <w:bdr w:val="none" w:sz="0" w:space="0" w:color="auto" w:frame="1"/>
        </w:rPr>
      </w:pPr>
      <w:r w:rsidRPr="006F491D">
        <w:t xml:space="preserve">Linear Dirichlet Allocation (LDA) is a generative model built based on Bayesian models </w:t>
      </w:r>
      <w:hyperlink w:anchor="ref4" w:history="1">
        <w:r w:rsidR="00DE64F5" w:rsidRPr="006F491D">
          <w:rPr>
            <w:rStyle w:val="Hyperlink"/>
            <w:color w:val="auto"/>
            <w:u w:val="none"/>
          </w:rPr>
          <w:t>[</w:t>
        </w:r>
        <w:r w:rsidR="00792DF3" w:rsidRPr="006F491D">
          <w:rPr>
            <w:rStyle w:val="Hyperlink"/>
            <w:color w:val="auto"/>
            <w:u w:val="none"/>
          </w:rPr>
          <w:t>4</w:t>
        </w:r>
        <w:r w:rsidR="00DE64F5" w:rsidRPr="006F491D">
          <w:rPr>
            <w:rStyle w:val="Hyperlink"/>
            <w:color w:val="auto"/>
            <w:u w:val="none"/>
          </w:rPr>
          <w:t>]</w:t>
        </w:r>
      </w:hyperlink>
      <w:r w:rsidR="00DE64F5" w:rsidRPr="006F491D">
        <w:t>. It takes advantages of Dirichlet priors of document- topic and word- topic distributions which aims better generalization</w:t>
      </w:r>
      <w:r w:rsidR="0086094F" w:rsidRPr="006F491D">
        <w:rPr>
          <w:rStyle w:val="mjxassistivemathml"/>
          <w:i/>
          <w:iCs/>
          <w:bdr w:val="none" w:sz="0" w:space="0" w:color="auto" w:frame="1"/>
        </w:rPr>
        <w:t xml:space="preserve">. </w:t>
      </w:r>
      <w:r w:rsidR="0086094F" w:rsidRPr="006F491D">
        <w:rPr>
          <w:rStyle w:val="mjxassistivemathml"/>
          <w:bdr w:val="none" w:sz="0" w:space="0" w:color="auto" w:frame="1"/>
        </w:rPr>
        <w:t>A</w:t>
      </w:r>
      <w:r w:rsidR="004A09EB" w:rsidRPr="006F491D">
        <w:rPr>
          <w:rStyle w:val="mjxassistivemathml"/>
          <w:bdr w:val="none" w:sz="0" w:space="0" w:color="auto" w:frame="1"/>
        </w:rPr>
        <w:t xml:space="preserve">n </w:t>
      </w:r>
      <w:r w:rsidR="0086094F" w:rsidRPr="006F491D">
        <w:rPr>
          <w:rStyle w:val="mjxassistivemathml"/>
          <w:bdr w:val="none" w:sz="0" w:space="0" w:color="auto" w:frame="1"/>
        </w:rPr>
        <w:t>approachable definition of Dirichlet distributions is “distribution over distributions”</w:t>
      </w:r>
      <w:r w:rsidR="00B75AE5" w:rsidRPr="006F491D">
        <w:rPr>
          <w:rStyle w:val="mjxassistivemathml"/>
          <w:bdr w:val="none" w:sz="0" w:space="0" w:color="auto" w:frame="1"/>
          <w:lang w:val="vi-VN"/>
        </w:rPr>
        <w:t xml:space="preserve"> [</w:t>
      </w:r>
      <w:r w:rsidR="005A092F" w:rsidRPr="006F491D">
        <w:fldChar w:fldCharType="begin"/>
      </w:r>
      <w:r w:rsidR="005A092F" w:rsidRPr="006F491D">
        <w:instrText xml:space="preserve"> HYPERLINK  \l "ref7" </w:instrText>
      </w:r>
      <w:r w:rsidR="005A092F" w:rsidRPr="006F491D">
        <w:fldChar w:fldCharType="separate"/>
      </w:r>
      <w:r w:rsidR="005A092F" w:rsidRPr="006F491D">
        <w:rPr>
          <w:rStyle w:val="Hyperlink"/>
          <w:color w:val="auto"/>
          <w:u w:val="none"/>
        </w:rPr>
        <w:t>7</w:t>
      </w:r>
      <w:r w:rsidR="005A092F" w:rsidRPr="006F491D">
        <w:fldChar w:fldCharType="end"/>
      </w:r>
      <w:r w:rsidR="00B75AE5" w:rsidRPr="006F491D">
        <w:rPr>
          <w:rStyle w:val="mjxassistivemathml"/>
          <w:bdr w:val="none" w:sz="0" w:space="0" w:color="auto" w:frame="1"/>
          <w:lang w:val="vi-VN"/>
        </w:rPr>
        <w:t>]</w:t>
      </w:r>
      <w:r w:rsidR="004E3D32" w:rsidRPr="006F491D">
        <w:rPr>
          <w:rStyle w:val="mjxassistivemathml"/>
          <w:bdr w:val="none" w:sz="0" w:space="0" w:color="auto" w:frame="1"/>
        </w:rPr>
        <w:t>, which means the distribution that we can draw from provided we are given a type of distribution.</w:t>
      </w:r>
    </w:p>
    <w:p w14:paraId="4F4A1A93" w14:textId="2B78B8FF" w:rsidR="004E3D32" w:rsidRPr="006F491D" w:rsidRDefault="004E3D32" w:rsidP="00CA47D7">
      <w:pPr>
        <w:spacing w:line="480" w:lineRule="auto"/>
        <w:ind w:firstLine="680"/>
        <w:jc w:val="both"/>
        <w:rPr>
          <w:rStyle w:val="mjxassistivemathml"/>
          <w:bdr w:val="none" w:sz="0" w:space="0" w:color="auto" w:frame="1"/>
        </w:rPr>
      </w:pPr>
      <w:r w:rsidRPr="006F491D">
        <w:rPr>
          <w:rStyle w:val="mjxassistivemathml"/>
          <w:bdr w:val="none" w:sz="0" w:space="0" w:color="auto" w:frame="1"/>
        </w:rPr>
        <w:t xml:space="preserve">For example, if we are given that there are three topics exist in our corpus, </w:t>
      </w:r>
      <w:r w:rsidR="00B75AE5" w:rsidRPr="006F491D">
        <w:rPr>
          <w:rStyle w:val="mjxassistivemathml"/>
          <w:bdr w:val="none" w:sz="0" w:space="0" w:color="auto" w:frame="1"/>
        </w:rPr>
        <w:t>there</w:t>
      </w:r>
      <w:r w:rsidR="00B75AE5" w:rsidRPr="006F491D">
        <w:rPr>
          <w:rStyle w:val="mjxassistivemathml"/>
          <w:bdr w:val="none" w:sz="0" w:space="0" w:color="auto" w:frame="1"/>
          <w:lang w:val="vi-VN"/>
        </w:rPr>
        <w:t xml:space="preserve"> </w:t>
      </w:r>
      <w:r w:rsidR="00B75AE5" w:rsidRPr="006F491D">
        <w:rPr>
          <w:rStyle w:val="mjxassistivemathml"/>
          <w:bdr w:val="none" w:sz="0" w:space="0" w:color="auto" w:frame="1"/>
        </w:rPr>
        <w:t xml:space="preserve">are three distribution mixtures </w:t>
      </w:r>
      <w:r w:rsidR="00722B7E" w:rsidRPr="006F491D">
        <w:rPr>
          <w:rStyle w:val="mjxassistivemathml"/>
          <w:bdr w:val="none" w:sz="0" w:space="0" w:color="auto" w:frame="1"/>
        </w:rPr>
        <w:t>that</w:t>
      </w:r>
      <w:r w:rsidR="00722B7E" w:rsidRPr="006F491D">
        <w:rPr>
          <w:rStyle w:val="mjxassistivemathml"/>
          <w:bdr w:val="none" w:sz="0" w:space="0" w:color="auto" w:frame="1"/>
          <w:lang w:val="vi-VN"/>
        </w:rPr>
        <w:t xml:space="preserve"> can be </w:t>
      </w:r>
      <w:r w:rsidR="00B75AE5" w:rsidRPr="006F491D">
        <w:rPr>
          <w:rStyle w:val="mjxassistivemathml"/>
          <w:bdr w:val="none" w:sz="0" w:space="0" w:color="auto" w:frame="1"/>
        </w:rPr>
        <w:t xml:space="preserve">drawn out such as (80% topic A, 10% topic B, 10% topic C), (10% topic A, 80% topic B, 10% topic C) or (10% topic A, 10% topic B, 80% topic C). </w:t>
      </w:r>
    </w:p>
    <w:p w14:paraId="60853F21" w14:textId="766E848C" w:rsidR="00124D41" w:rsidRPr="006F491D" w:rsidRDefault="004E3D32" w:rsidP="00CA47D7">
      <w:pPr>
        <w:spacing w:line="480" w:lineRule="auto"/>
        <w:ind w:firstLine="680"/>
        <w:jc w:val="both"/>
        <w:rPr>
          <w:rStyle w:val="mjxassistivemathml"/>
          <w:b/>
          <w:bCs/>
          <w:bdr w:val="none" w:sz="0" w:space="0" w:color="auto" w:frame="1"/>
        </w:rPr>
      </w:pPr>
      <w:r w:rsidRPr="006F491D">
        <w:rPr>
          <w:rStyle w:val="mjxassistivemathml"/>
          <w:bdr w:val="none" w:sz="0" w:space="0" w:color="auto" w:frame="1"/>
        </w:rPr>
        <w:lastRenderedPageBreak/>
        <w:t xml:space="preserve">If we </w:t>
      </w:r>
      <w:r w:rsidR="00722B7E" w:rsidRPr="006F491D">
        <w:rPr>
          <w:rStyle w:val="mjxassistivemathml"/>
          <w:bdr w:val="none" w:sz="0" w:space="0" w:color="auto" w:frame="1"/>
        </w:rPr>
        <w:t>draw</w:t>
      </w:r>
      <w:r w:rsidR="00722B7E" w:rsidRPr="006F491D">
        <w:rPr>
          <w:rStyle w:val="mjxassistivemathml"/>
          <w:bdr w:val="none" w:sz="0" w:space="0" w:color="auto" w:frame="1"/>
          <w:lang w:val="vi-VN"/>
        </w:rPr>
        <w:t xml:space="preserve"> </w:t>
      </w:r>
      <w:r w:rsidRPr="006F491D">
        <w:rPr>
          <w:rStyle w:val="mjxassistivemathml"/>
          <w:bdr w:val="none" w:sz="0" w:space="0" w:color="auto" w:frame="1"/>
        </w:rPr>
        <w:t xml:space="preserve">a random probability of Dirichlet distribution, we can obtain distribution that strongly sample a specific topic: Z, Y or Z; it is unlikely for us to obtain such </w:t>
      </w:r>
      <w:proofErr w:type="spellStart"/>
      <w:proofErr w:type="gramStart"/>
      <w:r w:rsidRPr="006F491D">
        <w:rPr>
          <w:rStyle w:val="mjxassistivemathml"/>
          <w:bdr w:val="none" w:sz="0" w:space="0" w:color="auto" w:frame="1"/>
        </w:rPr>
        <w:t>a</w:t>
      </w:r>
      <w:proofErr w:type="spellEnd"/>
      <w:proofErr w:type="gramEnd"/>
      <w:r w:rsidRPr="006F491D">
        <w:rPr>
          <w:rStyle w:val="mjxassistivemathml"/>
          <w:bdr w:val="none" w:sz="0" w:space="0" w:color="auto" w:frame="1"/>
        </w:rPr>
        <w:t xml:space="preserve"> </w:t>
      </w:r>
      <w:r w:rsidR="00B75AE5" w:rsidRPr="006F491D">
        <w:rPr>
          <w:rStyle w:val="mjxassistivemathml"/>
          <w:bdr w:val="none" w:sz="0" w:space="0" w:color="auto" w:frame="1"/>
        </w:rPr>
        <w:t xml:space="preserve">equal </w:t>
      </w:r>
      <w:r w:rsidRPr="006F491D">
        <w:rPr>
          <w:rStyle w:val="mjxassistivemathml"/>
          <w:bdr w:val="none" w:sz="0" w:space="0" w:color="auto" w:frame="1"/>
        </w:rPr>
        <w:t xml:space="preserve">distribution of 33% for </w:t>
      </w:r>
      <w:r w:rsidR="00187DC7" w:rsidRPr="006F491D">
        <w:rPr>
          <w:rStyle w:val="mjxassistivemathml"/>
          <w:bdr w:val="none" w:sz="0" w:space="0" w:color="auto" w:frame="1"/>
        </w:rPr>
        <w:t xml:space="preserve">each </w:t>
      </w:r>
      <w:r w:rsidR="00B75AE5" w:rsidRPr="006F491D">
        <w:rPr>
          <w:rStyle w:val="mjxassistivemathml"/>
          <w:bdr w:val="none" w:sz="0" w:space="0" w:color="auto" w:frame="1"/>
        </w:rPr>
        <w:t>topic</w:t>
      </w:r>
      <w:r w:rsidRPr="006F491D">
        <w:rPr>
          <w:rStyle w:val="mjxassistivemathml"/>
          <w:bdr w:val="none" w:sz="0" w:space="0" w:color="auto" w:frame="1"/>
        </w:rPr>
        <w:t xml:space="preserve">. </w:t>
      </w:r>
      <w:r w:rsidRPr="006F491D">
        <w:rPr>
          <w:rStyle w:val="mjxassistivemathml"/>
          <w:b/>
          <w:bCs/>
          <w:bdr w:val="none" w:sz="0" w:space="0" w:color="auto" w:frame="1"/>
        </w:rPr>
        <w:t xml:space="preserve">The idea of Dirichlet Distribution is that it provides the distribution that most </w:t>
      </w:r>
      <w:r w:rsidR="00B75AE5" w:rsidRPr="006F491D">
        <w:rPr>
          <w:rStyle w:val="mjxassistivemathml"/>
          <w:b/>
          <w:bCs/>
          <w:bdr w:val="none" w:sz="0" w:space="0" w:color="auto" w:frame="1"/>
        </w:rPr>
        <w:t>models</w:t>
      </w:r>
      <w:r w:rsidRPr="006F491D">
        <w:rPr>
          <w:rStyle w:val="mjxassistivemathml"/>
          <w:b/>
          <w:bCs/>
          <w:bdr w:val="none" w:sz="0" w:space="0" w:color="auto" w:frame="1"/>
        </w:rPr>
        <w:t xml:space="preserve"> a specific </w:t>
      </w:r>
      <w:r w:rsidR="00187DC7" w:rsidRPr="006F491D">
        <w:rPr>
          <w:rStyle w:val="mjxassistivemathml"/>
          <w:b/>
          <w:bCs/>
          <w:bdr w:val="none" w:sz="0" w:space="0" w:color="auto" w:frame="1"/>
        </w:rPr>
        <w:t xml:space="preserve">type </w:t>
      </w:r>
      <w:r w:rsidR="00B75AE5" w:rsidRPr="006F491D">
        <w:rPr>
          <w:rStyle w:val="mjxassistivemathml"/>
          <w:b/>
          <w:bCs/>
          <w:bdr w:val="none" w:sz="0" w:space="0" w:color="auto" w:frame="1"/>
        </w:rPr>
        <w:t>which implies</w:t>
      </w:r>
      <w:r w:rsidR="00187DC7" w:rsidRPr="006F491D">
        <w:rPr>
          <w:rStyle w:val="mjxassistivemathml"/>
          <w:b/>
          <w:bCs/>
          <w:bdr w:val="none" w:sz="0" w:space="0" w:color="auto" w:frame="1"/>
        </w:rPr>
        <w:t xml:space="preserve"> </w:t>
      </w:r>
      <w:r w:rsidR="00B75AE5" w:rsidRPr="006F491D">
        <w:rPr>
          <w:rStyle w:val="mjxassistivemathml"/>
          <w:b/>
          <w:bCs/>
          <w:bdr w:val="none" w:sz="0" w:space="0" w:color="auto" w:frame="1"/>
        </w:rPr>
        <w:t xml:space="preserve">the </w:t>
      </w:r>
      <w:r w:rsidR="00187DC7" w:rsidRPr="006F491D">
        <w:rPr>
          <w:rStyle w:val="mjxassistivemathml"/>
          <w:b/>
          <w:bCs/>
          <w:bdr w:val="none" w:sz="0" w:space="0" w:color="auto" w:frame="1"/>
        </w:rPr>
        <w:t>main topic</w:t>
      </w:r>
      <w:r w:rsidR="00824EAD" w:rsidRPr="006F491D">
        <w:rPr>
          <w:rStyle w:val="mjxassistivemathml"/>
          <w:b/>
          <w:bCs/>
          <w:bdr w:val="none" w:sz="0" w:space="0" w:color="auto" w:frame="1"/>
        </w:rPr>
        <w:t>s</w:t>
      </w:r>
      <w:r w:rsidR="00187DC7" w:rsidRPr="006F491D">
        <w:rPr>
          <w:rStyle w:val="mjxassistivemathml"/>
          <w:b/>
          <w:bCs/>
          <w:bdr w:val="none" w:sz="0" w:space="0" w:color="auto" w:frame="1"/>
        </w:rPr>
        <w:t xml:space="preserve"> in each document within the corpus</w:t>
      </w:r>
      <w:r w:rsidRPr="006F491D">
        <w:rPr>
          <w:rStyle w:val="mjxassistivemathml"/>
          <w:b/>
          <w:bCs/>
          <w:bdr w:val="none" w:sz="0" w:space="0" w:color="auto" w:frame="1"/>
        </w:rPr>
        <w:t>.</w:t>
      </w:r>
    </w:p>
    <w:p w14:paraId="0B076814" w14:textId="50C246A6" w:rsidR="00F5158E" w:rsidRPr="006F491D" w:rsidRDefault="00F5158E" w:rsidP="00CA47D7">
      <w:pPr>
        <w:pStyle w:val="ListParagraph"/>
        <w:spacing w:line="480" w:lineRule="auto"/>
        <w:ind w:left="0" w:firstLine="680"/>
        <w:jc w:val="both"/>
        <w:rPr>
          <w:rStyle w:val="mjxassistivemathml"/>
          <w:shd w:val="clear" w:color="auto" w:fill="FFFFFF"/>
        </w:rPr>
      </w:pPr>
      <w:r w:rsidRPr="006F491D">
        <w:rPr>
          <w:rStyle w:val="mjxassistivemathml"/>
          <w:shd w:val="clear" w:color="auto" w:fill="FFFFFF"/>
        </w:rPr>
        <w:t>There are an enormous number of applications for Linear Dirichlet Allocation</w:t>
      </w:r>
      <w:r w:rsidR="00F1330F" w:rsidRPr="006F491D">
        <w:rPr>
          <w:rStyle w:val="mjxassistivemathml"/>
          <w:shd w:val="clear" w:color="auto" w:fill="FFFFFF"/>
        </w:rPr>
        <w:t xml:space="preserve"> </w:t>
      </w:r>
      <w:r w:rsidR="00F1330F" w:rsidRPr="006F491D">
        <w:rPr>
          <w:shd w:val="clear" w:color="auto" w:fill="FFFFFF"/>
        </w:rPr>
        <w:t>[</w:t>
      </w:r>
      <w:hyperlink w:anchor="ref3" w:history="1">
        <w:r w:rsidR="00CA01FF" w:rsidRPr="006F491D">
          <w:rPr>
            <w:rStyle w:val="Hyperlink"/>
            <w:color w:val="auto"/>
            <w:u w:val="none"/>
            <w:shd w:val="clear" w:color="auto" w:fill="FFFFFF"/>
          </w:rPr>
          <w:t>3</w:t>
        </w:r>
      </w:hyperlink>
      <w:r w:rsidR="00F1330F" w:rsidRPr="006F491D">
        <w:rPr>
          <w:shd w:val="clear" w:color="auto" w:fill="FFFFFF"/>
        </w:rPr>
        <w:t>]</w:t>
      </w:r>
      <w:r w:rsidRPr="006F491D">
        <w:rPr>
          <w:shd w:val="clear" w:color="auto" w:fill="FFFFFF"/>
        </w:rPr>
        <w:t>:</w:t>
      </w:r>
      <w:r w:rsidRPr="006F491D">
        <w:rPr>
          <w:rStyle w:val="mjxassistivemathml"/>
          <w:shd w:val="clear" w:color="auto" w:fill="FFFFFF"/>
        </w:rPr>
        <w:t xml:space="preserve"> </w:t>
      </w:r>
      <w:r w:rsidR="00E77C1A" w:rsidRPr="006F491D">
        <w:rPr>
          <w:rStyle w:val="mjxassistivemathml"/>
          <w:shd w:val="clear" w:color="auto" w:fill="FFFFFF"/>
        </w:rPr>
        <w:t xml:space="preserve">Emotion topic by Pairwise- Link- LDA model extracting link structure between content and citations </w:t>
      </w:r>
      <w:r w:rsidR="00E77C1A" w:rsidRPr="006F491D">
        <w:rPr>
          <w:shd w:val="clear" w:color="auto" w:fill="FFFFFF"/>
        </w:rPr>
        <w:t>[</w:t>
      </w:r>
      <w:hyperlink w:anchor="ref10" w:history="1">
        <w:r w:rsidR="00E77C1A" w:rsidRPr="006F491D">
          <w:rPr>
            <w:rStyle w:val="Hyperlink"/>
            <w:color w:val="auto"/>
            <w:u w:val="none"/>
            <w:shd w:val="clear" w:color="auto" w:fill="FFFFFF"/>
          </w:rPr>
          <w:t>1</w:t>
        </w:r>
        <w:r w:rsidR="003B0C6E" w:rsidRPr="006F491D">
          <w:rPr>
            <w:rStyle w:val="Hyperlink"/>
            <w:color w:val="auto"/>
            <w:u w:val="none"/>
            <w:shd w:val="clear" w:color="auto" w:fill="FFFFFF"/>
          </w:rPr>
          <w:t>0</w:t>
        </w:r>
      </w:hyperlink>
      <w:r w:rsidR="00E77C1A" w:rsidRPr="006F491D">
        <w:rPr>
          <w:shd w:val="clear" w:color="auto" w:fill="FFFFFF"/>
        </w:rPr>
        <w:t>],</w:t>
      </w:r>
      <w:r w:rsidR="00E77C1A" w:rsidRPr="006F491D">
        <w:rPr>
          <w:rStyle w:val="mjxassistivemathml"/>
          <w:shd w:val="clear" w:color="auto" w:fill="FFFFFF"/>
        </w:rPr>
        <w:t xml:space="preserve"> r</w:t>
      </w:r>
      <w:r w:rsidRPr="006F491D">
        <w:rPr>
          <w:rStyle w:val="mjxassistivemathml"/>
          <w:shd w:val="clear" w:color="auto" w:fill="FFFFFF"/>
        </w:rPr>
        <w:t xml:space="preserve">ole discovery by Author Recipient Topic (AUT) model </w:t>
      </w:r>
      <w:r w:rsidR="00E77C1A" w:rsidRPr="006F491D">
        <w:rPr>
          <w:rStyle w:val="mjxassistivemathml"/>
          <w:shd w:val="clear" w:color="auto" w:fill="FFFFFF"/>
        </w:rPr>
        <w:t>by analyzing messages from senders to receivers</w:t>
      </w:r>
      <w:r w:rsidR="002B0C5D" w:rsidRPr="006F491D">
        <w:rPr>
          <w:rStyle w:val="mjxassistivemathml"/>
          <w:shd w:val="clear" w:color="auto" w:fill="FFFFFF"/>
        </w:rPr>
        <w:t xml:space="preserve"> </w:t>
      </w:r>
      <w:r w:rsidRPr="006F491D">
        <w:rPr>
          <w:shd w:val="clear" w:color="auto" w:fill="FFFFFF"/>
        </w:rPr>
        <w:t>[</w:t>
      </w:r>
      <w:hyperlink w:anchor="ref11" w:history="1">
        <w:r w:rsidR="00DD5947" w:rsidRPr="006F491D">
          <w:rPr>
            <w:rStyle w:val="Hyperlink"/>
            <w:color w:val="auto"/>
            <w:u w:val="none"/>
            <w:shd w:val="clear" w:color="auto" w:fill="FFFFFF"/>
          </w:rPr>
          <w:t>1</w:t>
        </w:r>
        <w:r w:rsidR="003B0C6E" w:rsidRPr="006F491D">
          <w:rPr>
            <w:rStyle w:val="Hyperlink"/>
            <w:color w:val="auto"/>
            <w:u w:val="none"/>
            <w:shd w:val="clear" w:color="auto" w:fill="FFFFFF"/>
          </w:rPr>
          <w:t>1</w:t>
        </w:r>
      </w:hyperlink>
      <w:r w:rsidRPr="006F491D">
        <w:rPr>
          <w:shd w:val="clear" w:color="auto" w:fill="FFFFFF"/>
        </w:rPr>
        <w:t>],</w:t>
      </w:r>
      <w:r w:rsidR="00E77C1A" w:rsidRPr="006F491D">
        <w:rPr>
          <w:rStyle w:val="mjxassistivemathml"/>
          <w:shd w:val="clear" w:color="auto" w:fill="FFFFFF"/>
        </w:rPr>
        <w:t xml:space="preserve"> news topic classification </w:t>
      </w:r>
      <w:r w:rsidR="00E77C1A" w:rsidRPr="006F491D">
        <w:rPr>
          <w:shd w:val="clear" w:color="auto" w:fill="FFFFFF"/>
        </w:rPr>
        <w:t>[</w:t>
      </w:r>
      <w:hyperlink w:anchor="ref12" w:history="1">
        <w:r w:rsidR="00E77C1A" w:rsidRPr="006F491D">
          <w:rPr>
            <w:rStyle w:val="Hyperlink"/>
            <w:color w:val="auto"/>
            <w:u w:val="none"/>
            <w:shd w:val="clear" w:color="auto" w:fill="FFFFFF"/>
          </w:rPr>
          <w:t>1</w:t>
        </w:r>
        <w:r w:rsidR="003B0C6E" w:rsidRPr="006F491D">
          <w:rPr>
            <w:rStyle w:val="Hyperlink"/>
            <w:color w:val="auto"/>
            <w:u w:val="none"/>
            <w:shd w:val="clear" w:color="auto" w:fill="FFFFFF"/>
          </w:rPr>
          <w:t>2</w:t>
        </w:r>
      </w:hyperlink>
      <w:r w:rsidR="00E77C1A" w:rsidRPr="006F491D">
        <w:rPr>
          <w:shd w:val="clear" w:color="auto" w:fill="FFFFFF"/>
        </w:rPr>
        <w:t>]</w:t>
      </w:r>
      <w:r w:rsidR="00E77C1A" w:rsidRPr="006F491D">
        <w:rPr>
          <w:rStyle w:val="mjxassistivemathml"/>
          <w:shd w:val="clear" w:color="auto" w:fill="FFFFFF"/>
        </w:rPr>
        <w:t>,</w:t>
      </w:r>
      <w:r w:rsidR="00DD5947" w:rsidRPr="006F491D">
        <w:rPr>
          <w:rStyle w:val="mjxassistivemathml"/>
          <w:shd w:val="clear" w:color="auto" w:fill="FFFFFF"/>
        </w:rPr>
        <w:t xml:space="preserve"> automatic text grading through information retrieval</w:t>
      </w:r>
      <w:r w:rsidR="00C05AE3" w:rsidRPr="006F491D">
        <w:rPr>
          <w:rStyle w:val="mjxassistivemathml"/>
          <w:shd w:val="clear" w:color="auto" w:fill="FFFFFF"/>
        </w:rPr>
        <w:t xml:space="preserve"> </w:t>
      </w:r>
      <w:r w:rsidR="00DD5947" w:rsidRPr="006F491D">
        <w:rPr>
          <w:shd w:val="clear" w:color="auto" w:fill="FFFFFF"/>
        </w:rPr>
        <w:t>[</w:t>
      </w:r>
      <w:hyperlink w:anchor="ref13" w:history="1">
        <w:r w:rsidR="00DD5947" w:rsidRPr="006F491D">
          <w:rPr>
            <w:rStyle w:val="Hyperlink"/>
            <w:color w:val="auto"/>
            <w:u w:val="none"/>
            <w:shd w:val="clear" w:color="auto" w:fill="FFFFFF"/>
          </w:rPr>
          <w:t>1</w:t>
        </w:r>
        <w:r w:rsidR="003B0C6E" w:rsidRPr="006F491D">
          <w:rPr>
            <w:rStyle w:val="Hyperlink"/>
            <w:color w:val="auto"/>
            <w:u w:val="none"/>
            <w:shd w:val="clear" w:color="auto" w:fill="FFFFFF"/>
          </w:rPr>
          <w:t>3</w:t>
        </w:r>
      </w:hyperlink>
      <w:r w:rsidR="00DD5947" w:rsidRPr="006F491D">
        <w:rPr>
          <w:shd w:val="clear" w:color="auto" w:fill="FFFFFF"/>
        </w:rPr>
        <w:t>]</w:t>
      </w:r>
      <w:r w:rsidR="007A5667" w:rsidRPr="006F491D">
        <w:rPr>
          <w:rStyle w:val="mjxassistivemathml"/>
          <w:shd w:val="clear" w:color="auto" w:fill="FFFFFF"/>
        </w:rPr>
        <w:t xml:space="preserve">, reviews sentiment analysis </w:t>
      </w:r>
      <w:r w:rsidR="007A5667" w:rsidRPr="006F491D">
        <w:rPr>
          <w:shd w:val="clear" w:color="auto" w:fill="FFFFFF"/>
        </w:rPr>
        <w:t>[</w:t>
      </w:r>
      <w:hyperlink w:anchor="ref14" w:history="1">
        <w:r w:rsidR="00F1330F" w:rsidRPr="006F491D">
          <w:rPr>
            <w:rStyle w:val="Hyperlink"/>
            <w:color w:val="auto"/>
            <w:u w:val="none"/>
            <w:shd w:val="clear" w:color="auto" w:fill="FFFFFF"/>
          </w:rPr>
          <w:t>1</w:t>
        </w:r>
        <w:r w:rsidR="003B0C6E" w:rsidRPr="006F491D">
          <w:rPr>
            <w:rStyle w:val="Hyperlink"/>
            <w:color w:val="auto"/>
            <w:u w:val="none"/>
            <w:shd w:val="clear" w:color="auto" w:fill="FFFFFF"/>
          </w:rPr>
          <w:t>4</w:t>
        </w:r>
      </w:hyperlink>
      <w:r w:rsidR="007A5667" w:rsidRPr="006F491D">
        <w:rPr>
          <w:shd w:val="clear" w:color="auto" w:fill="FFFFFF"/>
        </w:rPr>
        <w:t>]</w:t>
      </w:r>
      <w:r w:rsidR="007A5667" w:rsidRPr="006F491D">
        <w:rPr>
          <w:rStyle w:val="mjxassistivemathml"/>
          <w:shd w:val="clear" w:color="auto" w:fill="FFFFFF"/>
        </w:rPr>
        <w:t xml:space="preserve">, </w:t>
      </w:r>
      <w:r w:rsidR="00DD5947" w:rsidRPr="006F491D">
        <w:rPr>
          <w:rStyle w:val="mjxassistivemathml"/>
          <w:shd w:val="clear" w:color="auto" w:fill="FFFFFF"/>
        </w:rPr>
        <w:t xml:space="preserve">etc. </w:t>
      </w:r>
    </w:p>
    <w:p w14:paraId="44564E91" w14:textId="77777777" w:rsidR="007C5E91" w:rsidRPr="006F491D" w:rsidRDefault="00ED0044" w:rsidP="00CA47D7">
      <w:pPr>
        <w:pStyle w:val="ListParagraph"/>
        <w:spacing w:line="480" w:lineRule="auto"/>
        <w:ind w:left="0" w:firstLine="680"/>
        <w:jc w:val="both"/>
        <w:rPr>
          <w:rStyle w:val="mjxassistivemathml"/>
          <w:shd w:val="clear" w:color="auto" w:fill="FFFFFF"/>
        </w:rPr>
      </w:pPr>
      <w:r w:rsidRPr="006F491D">
        <w:rPr>
          <w:rStyle w:val="mjxassistivemathml"/>
          <w:shd w:val="clear" w:color="auto" w:fill="FFFFFF"/>
        </w:rPr>
        <w:t xml:space="preserve">For its flexible ability to exchange of both words and documents, LDA has been </w:t>
      </w:r>
      <w:r w:rsidR="00F5158E" w:rsidRPr="006F491D">
        <w:rPr>
          <w:rStyle w:val="mjxassistivemathml"/>
          <w:shd w:val="clear" w:color="auto" w:fill="FFFFFF"/>
        </w:rPr>
        <w:t xml:space="preserve">more interested in than LSA and PLSA. There is nothing better than convert lengthy sentences and words into probability distribution of topic for a document, we can not only grasp the dominant topic of a document but also be capable of grouping the documents of similar topics into one place for later- on process. </w:t>
      </w:r>
    </w:p>
    <w:p w14:paraId="1ACE003D" w14:textId="77777777" w:rsidR="007C5E91" w:rsidRPr="006F491D" w:rsidRDefault="007C5E91" w:rsidP="00CA47D7">
      <w:pPr>
        <w:pStyle w:val="ListParagraph"/>
        <w:spacing w:line="480" w:lineRule="auto"/>
        <w:ind w:left="502"/>
        <w:jc w:val="center"/>
        <w:rPr>
          <w:rStyle w:val="mjxassistivemathml"/>
          <w:bdr w:val="none" w:sz="0" w:space="0" w:color="auto" w:frame="1"/>
        </w:rPr>
      </w:pPr>
      <w:r w:rsidRPr="006F491D">
        <w:rPr>
          <w:noProof/>
          <w:bdr w:val="none" w:sz="0" w:space="0" w:color="auto" w:frame="1"/>
        </w:rPr>
        <w:drawing>
          <wp:inline distT="0" distB="0" distL="0" distR="0" wp14:anchorId="5A4E3CFC" wp14:editId="06868590">
            <wp:extent cx="2809240" cy="1337912"/>
            <wp:effectExtent l="0" t="0" r="0" b="0"/>
            <wp:docPr id="1106" name="Picture 1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Picture 1074"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1718" cy="1415293"/>
                    </a:xfrm>
                    <a:prstGeom prst="rect">
                      <a:avLst/>
                    </a:prstGeom>
                  </pic:spPr>
                </pic:pic>
              </a:graphicData>
            </a:graphic>
          </wp:inline>
        </w:drawing>
      </w:r>
    </w:p>
    <w:p w14:paraId="6BEBED10" w14:textId="0712D622" w:rsidR="007C5E91" w:rsidRPr="006F491D" w:rsidRDefault="007C5E91" w:rsidP="003453CA">
      <w:pPr>
        <w:pStyle w:val="Title"/>
        <w:spacing w:line="480" w:lineRule="auto"/>
        <w:rPr>
          <w:rStyle w:val="mjxassistivemathml"/>
        </w:rPr>
      </w:pPr>
      <w:bookmarkStart w:id="59" w:name="fig3_9"/>
      <w:bookmarkStart w:id="60" w:name="_Toc76060193"/>
      <w:bookmarkStart w:id="61" w:name="_Toc76063879"/>
      <w:bookmarkEnd w:id="59"/>
      <w:r w:rsidRPr="006F491D">
        <w:rPr>
          <w:rStyle w:val="mjxassistivemathml"/>
        </w:rPr>
        <w:t xml:space="preserve">Figure </w:t>
      </w:r>
      <w:r w:rsidR="00255F20" w:rsidRPr="006F491D">
        <w:rPr>
          <w:rFonts w:cs="Times New Roman"/>
          <w:spacing w:val="0"/>
          <w:kern w:val="0"/>
          <w:szCs w:val="24"/>
        </w:rPr>
        <w:t>2.</w:t>
      </w:r>
      <w:r w:rsidR="00DF3802" w:rsidRPr="006F491D">
        <w:rPr>
          <w:rFonts w:cs="Times New Roman"/>
          <w:spacing w:val="0"/>
          <w:kern w:val="0"/>
          <w:szCs w:val="24"/>
        </w:rPr>
        <w:t>3</w:t>
      </w:r>
      <w:r w:rsidRPr="006F491D">
        <w:rPr>
          <w:rStyle w:val="mjxassistivemathml"/>
        </w:rPr>
        <w:t>. Representation of LDA generative model [</w:t>
      </w:r>
      <w:hyperlink w:anchor="ref10" w:history="1">
        <w:r w:rsidRPr="006F491D">
          <w:rPr>
            <w:rStyle w:val="Hyperlink"/>
            <w:color w:val="auto"/>
            <w:u w:val="none"/>
          </w:rPr>
          <w:t>10</w:t>
        </w:r>
      </w:hyperlink>
      <w:r w:rsidRPr="006F491D">
        <w:rPr>
          <w:rStyle w:val="mjxassistivemathml"/>
        </w:rPr>
        <w:t>]</w:t>
      </w:r>
      <w:bookmarkEnd w:id="60"/>
      <w:bookmarkEnd w:id="61"/>
    </w:p>
    <w:p w14:paraId="54F274E6" w14:textId="77777777" w:rsidR="007C5E91" w:rsidRPr="006F491D" w:rsidRDefault="007C5E91" w:rsidP="003453CA">
      <w:pPr>
        <w:pStyle w:val="ListParagraph"/>
        <w:spacing w:line="480" w:lineRule="auto"/>
        <w:ind w:left="0"/>
        <w:rPr>
          <w:rStyle w:val="mjxassistivemathml"/>
          <w:b/>
          <w:bCs/>
          <w:bdr w:val="none" w:sz="0" w:space="0" w:color="auto" w:frame="1"/>
        </w:rPr>
      </w:pPr>
      <w:r w:rsidRPr="006F491D">
        <w:rPr>
          <w:rStyle w:val="mjxassistivemathml"/>
          <w:b/>
          <w:bCs/>
          <w:bdr w:val="none" w:sz="0" w:space="0" w:color="auto" w:frame="1"/>
        </w:rPr>
        <w:t xml:space="preserve">According to </w:t>
      </w:r>
      <w:hyperlink w:anchor="fig3_9" w:history="1">
        <w:r w:rsidRPr="006F491D">
          <w:rPr>
            <w:rStyle w:val="Hyperlink"/>
            <w:b/>
            <w:bCs/>
            <w:i/>
            <w:iCs/>
            <w:color w:val="auto"/>
            <w:u w:val="none"/>
            <w:bdr w:val="none" w:sz="0" w:space="0" w:color="auto" w:frame="1"/>
          </w:rPr>
          <w:t>Figure 3.9</w:t>
        </w:r>
      </w:hyperlink>
      <w:r w:rsidRPr="006F491D">
        <w:rPr>
          <w:rStyle w:val="mjxassistivemathml"/>
          <w:b/>
          <w:bCs/>
          <w:bdr w:val="none" w:sz="0" w:space="0" w:color="auto" w:frame="1"/>
        </w:rPr>
        <w:t xml:space="preserve">, LDA generative process for one document in the whole corpus can be described as below: </w:t>
      </w:r>
    </w:p>
    <w:p w14:paraId="747B7F95" w14:textId="77777777" w:rsidR="007C5E91" w:rsidRPr="006F491D" w:rsidRDefault="007C5E91" w:rsidP="001A5DF5">
      <w:pPr>
        <w:pStyle w:val="ListParagraph"/>
        <w:numPr>
          <w:ilvl w:val="0"/>
          <w:numId w:val="22"/>
        </w:numPr>
        <w:spacing w:line="480" w:lineRule="auto"/>
        <w:rPr>
          <w:rStyle w:val="mjxassistivemathml"/>
          <w:bdr w:val="none" w:sz="0" w:space="0" w:color="auto" w:frame="1"/>
        </w:rPr>
      </w:pPr>
      <w:r w:rsidRPr="006F491D">
        <w:rPr>
          <w:rStyle w:val="mjxassistivemathml"/>
          <w:bdr w:val="none" w:sz="0" w:space="0" w:color="auto" w:frame="1"/>
        </w:rPr>
        <w:t>Determine the number of words in document.</w:t>
      </w:r>
    </w:p>
    <w:p w14:paraId="40DA63C6" w14:textId="77777777" w:rsidR="007C5E91" w:rsidRPr="006F491D" w:rsidRDefault="007C5E91" w:rsidP="001A5DF5">
      <w:pPr>
        <w:pStyle w:val="ListParagraph"/>
        <w:numPr>
          <w:ilvl w:val="0"/>
          <w:numId w:val="22"/>
        </w:numPr>
        <w:spacing w:line="480" w:lineRule="auto"/>
        <w:rPr>
          <w:rStyle w:val="mjxassistivemathml"/>
          <w:bdr w:val="none" w:sz="0" w:space="0" w:color="auto" w:frame="1"/>
        </w:rPr>
      </w:pPr>
      <w:r w:rsidRPr="006F491D">
        <w:rPr>
          <w:rStyle w:val="mjxassistivemathml"/>
          <w:bdr w:val="none" w:sz="0" w:space="0" w:color="auto" w:frame="1"/>
        </w:rPr>
        <w:t xml:space="preserve">Choose a topic mixture for the document over a fixed set of topics. </w:t>
      </w:r>
    </w:p>
    <w:p w14:paraId="15328B75" w14:textId="77777777" w:rsidR="007C5E91" w:rsidRPr="006F491D" w:rsidRDefault="007C5E91" w:rsidP="001A5DF5">
      <w:pPr>
        <w:pStyle w:val="ListParagraph"/>
        <w:numPr>
          <w:ilvl w:val="0"/>
          <w:numId w:val="22"/>
        </w:numPr>
        <w:spacing w:line="480" w:lineRule="auto"/>
        <w:rPr>
          <w:rStyle w:val="mjxassistivemathml"/>
          <w:bdr w:val="none" w:sz="0" w:space="0" w:color="auto" w:frame="1"/>
        </w:rPr>
      </w:pPr>
      <w:r w:rsidRPr="006F491D">
        <w:rPr>
          <w:rStyle w:val="mjxassistivemathml"/>
          <w:bdr w:val="none" w:sz="0" w:space="0" w:color="auto" w:frame="1"/>
        </w:rPr>
        <w:lastRenderedPageBreak/>
        <w:t xml:space="preserve">Generate a word in the document by: </w:t>
      </w:r>
    </w:p>
    <w:p w14:paraId="4F1CC9E4" w14:textId="77777777" w:rsidR="007C5E91" w:rsidRPr="006F491D" w:rsidRDefault="007C5E91" w:rsidP="001A5DF5">
      <w:pPr>
        <w:pStyle w:val="ListParagraph"/>
        <w:numPr>
          <w:ilvl w:val="0"/>
          <w:numId w:val="23"/>
        </w:numPr>
        <w:spacing w:line="480" w:lineRule="auto"/>
        <w:rPr>
          <w:rStyle w:val="mjxassistivemathml"/>
          <w:bdr w:val="none" w:sz="0" w:space="0" w:color="auto" w:frame="1"/>
        </w:rPr>
      </w:pPr>
      <w:r w:rsidRPr="006F491D">
        <w:rPr>
          <w:rStyle w:val="mjxassistivemathml"/>
          <w:bdr w:val="none" w:sz="0" w:space="0" w:color="auto" w:frame="1"/>
        </w:rPr>
        <w:t xml:space="preserve">First, pick a </w:t>
      </w:r>
      <w:r w:rsidRPr="006F491D">
        <w:rPr>
          <w:rStyle w:val="mjxassistivemathml"/>
          <w:b/>
          <w:bCs/>
          <w:i/>
          <w:iCs/>
          <w:bdr w:val="none" w:sz="0" w:space="0" w:color="auto" w:frame="1"/>
        </w:rPr>
        <w:t>topic</w:t>
      </w:r>
      <w:r w:rsidRPr="006F491D">
        <w:rPr>
          <w:rStyle w:val="mjxassistivemathml"/>
          <w:bdr w:val="none" w:sz="0" w:space="0" w:color="auto" w:frame="1"/>
        </w:rPr>
        <w:t xml:space="preserve"> based on the document’ s multinomial distribution above.</w:t>
      </w:r>
    </w:p>
    <w:p w14:paraId="1E7A071F" w14:textId="19C82E23" w:rsidR="007C5E91" w:rsidRPr="006F491D" w:rsidRDefault="007C5E91" w:rsidP="001A5DF5">
      <w:pPr>
        <w:pStyle w:val="ListParagraph"/>
        <w:numPr>
          <w:ilvl w:val="0"/>
          <w:numId w:val="23"/>
        </w:numPr>
        <w:spacing w:line="480" w:lineRule="auto"/>
        <w:rPr>
          <w:rStyle w:val="mjxassistivemathml"/>
          <w:b/>
          <w:bCs/>
          <w:bdr w:val="none" w:sz="0" w:space="0" w:color="auto" w:frame="1"/>
        </w:rPr>
      </w:pPr>
      <w:r w:rsidRPr="006F491D">
        <w:rPr>
          <w:rStyle w:val="mjxassistivemathml"/>
          <w:bdr w:val="none" w:sz="0" w:space="0" w:color="auto" w:frame="1"/>
        </w:rPr>
        <w:t xml:space="preserve">Next, pick a </w:t>
      </w:r>
      <w:r w:rsidRPr="006F491D">
        <w:rPr>
          <w:rStyle w:val="mjxassistivemathml"/>
          <w:b/>
          <w:bCs/>
          <w:i/>
          <w:iCs/>
          <w:bdr w:val="none" w:sz="0" w:space="0" w:color="auto" w:frame="1"/>
        </w:rPr>
        <w:t>word</w:t>
      </w:r>
      <w:r w:rsidRPr="006F491D">
        <w:rPr>
          <w:rStyle w:val="mjxassistivemathml"/>
          <w:bdr w:val="none" w:sz="0" w:space="0" w:color="auto" w:frame="1"/>
        </w:rPr>
        <w:t xml:space="preserve"> based on the topic’ s multinomial distribution</w:t>
      </w:r>
      <w:r w:rsidRPr="006F491D">
        <w:rPr>
          <w:rStyle w:val="mjxassistivemathml"/>
          <w:b/>
          <w:bCs/>
          <w:bdr w:val="none" w:sz="0" w:space="0" w:color="auto" w:frame="1"/>
        </w:rPr>
        <w:t xml:space="preserve">. </w:t>
      </w:r>
    </w:p>
    <w:p w14:paraId="2F9EA7AB" w14:textId="77777777" w:rsidR="00AC485B" w:rsidRPr="006F491D" w:rsidRDefault="00AC485B" w:rsidP="00AC485B">
      <w:pPr>
        <w:pStyle w:val="ListParagraph"/>
        <w:spacing w:line="480" w:lineRule="auto"/>
        <w:ind w:left="1070"/>
        <w:rPr>
          <w:rStyle w:val="mjxassistivemathml"/>
          <w:b/>
          <w:bCs/>
          <w:bdr w:val="none" w:sz="0" w:space="0" w:color="auto" w:frame="1"/>
        </w:rPr>
      </w:pPr>
    </w:p>
    <w:p w14:paraId="3B9372D1" w14:textId="22A89D69" w:rsidR="00C919BB" w:rsidRPr="006F491D" w:rsidRDefault="007C5E91" w:rsidP="00B86564">
      <w:pPr>
        <w:pStyle w:val="Quote"/>
        <w:rPr>
          <w:rStyle w:val="mjxassistivemathml"/>
        </w:rPr>
      </w:pPr>
      <w:bookmarkStart w:id="62" w:name="tabl3_1"/>
      <w:bookmarkStart w:id="63" w:name="_Toc76060194"/>
      <w:bookmarkStart w:id="64" w:name="_Toc76063859"/>
      <w:bookmarkEnd w:id="62"/>
      <w:r w:rsidRPr="006F491D">
        <w:t xml:space="preserve">Table </w:t>
      </w:r>
      <w:r w:rsidR="00605F79" w:rsidRPr="006F491D">
        <w:t>2.2</w:t>
      </w:r>
      <w:r w:rsidRPr="006F491D">
        <w:t>. Notation and definition for LDA generative model</w:t>
      </w:r>
      <w:bookmarkEnd w:id="63"/>
      <w:bookmarkEnd w:id="64"/>
    </w:p>
    <w:tbl>
      <w:tblPr>
        <w:tblStyle w:val="TableGrid"/>
        <w:tblW w:w="0" w:type="auto"/>
        <w:jc w:val="center"/>
        <w:tblLook w:val="04A0" w:firstRow="1" w:lastRow="0" w:firstColumn="1" w:lastColumn="0" w:noHBand="0" w:noVBand="1"/>
      </w:tblPr>
      <w:tblGrid>
        <w:gridCol w:w="1458"/>
        <w:gridCol w:w="7557"/>
      </w:tblGrid>
      <w:tr w:rsidR="006F491D" w:rsidRPr="006F491D" w14:paraId="4D5D65C2" w14:textId="77777777" w:rsidTr="001F1970">
        <w:trPr>
          <w:trHeight w:val="472"/>
          <w:jc w:val="center"/>
        </w:trPr>
        <w:tc>
          <w:tcPr>
            <w:tcW w:w="1458" w:type="dxa"/>
            <w:vAlign w:val="center"/>
          </w:tcPr>
          <w:p w14:paraId="450452DA" w14:textId="77777777" w:rsidR="007C5E91" w:rsidRPr="006F491D" w:rsidRDefault="007C5E91" w:rsidP="00CA47D7">
            <w:pPr>
              <w:spacing w:line="480" w:lineRule="auto"/>
              <w:jc w:val="center"/>
              <w:rPr>
                <w:rStyle w:val="mjxassistivemathml"/>
                <w:b/>
                <w:bCs/>
                <w:bdr w:val="none" w:sz="0" w:space="0" w:color="auto" w:frame="1"/>
              </w:rPr>
            </w:pPr>
            <w:r w:rsidRPr="006F491D">
              <w:rPr>
                <w:rStyle w:val="mjxassistivemathml"/>
                <w:b/>
                <w:bCs/>
                <w:bdr w:val="none" w:sz="0" w:space="0" w:color="auto" w:frame="1"/>
              </w:rPr>
              <w:t>Notion</w:t>
            </w:r>
          </w:p>
        </w:tc>
        <w:tc>
          <w:tcPr>
            <w:tcW w:w="7557" w:type="dxa"/>
            <w:vAlign w:val="center"/>
          </w:tcPr>
          <w:p w14:paraId="51EB5D0C" w14:textId="77777777" w:rsidR="007C5E91" w:rsidRPr="006F491D" w:rsidRDefault="007C5E91" w:rsidP="00CA47D7">
            <w:pPr>
              <w:spacing w:line="480" w:lineRule="auto"/>
              <w:jc w:val="center"/>
              <w:rPr>
                <w:rStyle w:val="mjxassistivemathml"/>
                <w:b/>
                <w:bCs/>
                <w:bdr w:val="none" w:sz="0" w:space="0" w:color="auto" w:frame="1"/>
              </w:rPr>
            </w:pPr>
            <w:r w:rsidRPr="006F491D">
              <w:rPr>
                <w:rStyle w:val="mjxassistivemathml"/>
                <w:b/>
                <w:bCs/>
                <w:bdr w:val="none" w:sz="0" w:space="0" w:color="auto" w:frame="1"/>
              </w:rPr>
              <w:t>Definition</w:t>
            </w:r>
          </w:p>
        </w:tc>
      </w:tr>
      <w:tr w:rsidR="006F491D" w:rsidRPr="006F491D" w14:paraId="4359C60C" w14:textId="77777777" w:rsidTr="001F1970">
        <w:trPr>
          <w:trHeight w:val="167"/>
          <w:jc w:val="center"/>
        </w:trPr>
        <w:tc>
          <w:tcPr>
            <w:tcW w:w="1458" w:type="dxa"/>
            <w:vAlign w:val="center"/>
          </w:tcPr>
          <w:p w14:paraId="1315997F" w14:textId="77777777" w:rsidR="007C5E91" w:rsidRPr="006F491D" w:rsidRDefault="007C5E91" w:rsidP="00CA47D7">
            <w:pPr>
              <w:spacing w:line="480" w:lineRule="auto"/>
              <w:jc w:val="center"/>
              <w:rPr>
                <w:shd w:val="clear" w:color="auto" w:fill="FFFFFF"/>
              </w:rPr>
            </w:pPr>
            <m:oMathPara>
              <m:oMath>
                <m:r>
                  <w:rPr>
                    <w:rFonts w:ascii="Cambria Math" w:hAnsi="Cambria Math"/>
                    <w:shd w:val="clear" w:color="auto" w:fill="FFFFFF"/>
                  </w:rPr>
                  <m:t>α</m:t>
                </m:r>
              </m:oMath>
            </m:oMathPara>
          </w:p>
        </w:tc>
        <w:tc>
          <w:tcPr>
            <w:tcW w:w="7557" w:type="dxa"/>
            <w:vAlign w:val="center"/>
          </w:tcPr>
          <w:p w14:paraId="3EAE64B2" w14:textId="77777777" w:rsidR="007C5E91" w:rsidRPr="006F491D" w:rsidRDefault="007C5E91" w:rsidP="00CA47D7">
            <w:pPr>
              <w:spacing w:line="480" w:lineRule="auto"/>
              <w:rPr>
                <w:rStyle w:val="mjxassistivemathml"/>
                <w:bdr w:val="none" w:sz="0" w:space="0" w:color="auto" w:frame="1"/>
              </w:rPr>
            </w:pPr>
            <w:r w:rsidRPr="006F491D">
              <w:rPr>
                <w:rStyle w:val="mjxassistivemathml"/>
                <w:bdr w:val="none" w:sz="0" w:space="0" w:color="auto" w:frame="1"/>
              </w:rPr>
              <w:t>Parameter vector of the Dirichlet prior for per- document topic distributions</w:t>
            </w:r>
          </w:p>
        </w:tc>
      </w:tr>
      <w:tr w:rsidR="006F491D" w:rsidRPr="006F491D" w14:paraId="7994C0C3" w14:textId="77777777" w:rsidTr="001F1970">
        <w:trPr>
          <w:trHeight w:val="955"/>
          <w:jc w:val="center"/>
        </w:trPr>
        <w:tc>
          <w:tcPr>
            <w:tcW w:w="1458" w:type="dxa"/>
            <w:vAlign w:val="center"/>
          </w:tcPr>
          <w:p w14:paraId="660F9BD7" w14:textId="77777777" w:rsidR="007C5E91" w:rsidRPr="006F491D" w:rsidRDefault="007C5E91" w:rsidP="00CA47D7">
            <w:pPr>
              <w:spacing w:line="480" w:lineRule="auto"/>
              <w:jc w:val="center"/>
              <w:rPr>
                <w:rStyle w:val="mjxassistivemathml"/>
              </w:rPr>
            </w:pPr>
            <w:r w:rsidRPr="006F491D">
              <w:rPr>
                <w:shd w:val="clear" w:color="auto" w:fill="FFFFFF"/>
              </w:rPr>
              <w:t>θ</w:t>
            </w:r>
          </w:p>
        </w:tc>
        <w:tc>
          <w:tcPr>
            <w:tcW w:w="7557" w:type="dxa"/>
            <w:vAlign w:val="center"/>
          </w:tcPr>
          <w:p w14:paraId="7FDA6D01" w14:textId="77777777" w:rsidR="007C5E91" w:rsidRPr="006F491D" w:rsidRDefault="007C5E91" w:rsidP="00CA47D7">
            <w:pPr>
              <w:spacing w:line="480" w:lineRule="auto"/>
              <w:rPr>
                <w:rStyle w:val="mjxassistivemathml"/>
                <w:bdr w:val="none" w:sz="0" w:space="0" w:color="auto" w:frame="1"/>
              </w:rPr>
            </w:pPr>
            <w:r w:rsidRPr="006F491D">
              <w:rPr>
                <w:rStyle w:val="mjxassistivemathml"/>
                <w:bdr w:val="none" w:sz="0" w:space="0" w:color="auto" w:frame="1"/>
              </w:rPr>
              <w:t>Topic distributions of a document</w:t>
            </w:r>
          </w:p>
        </w:tc>
      </w:tr>
      <w:tr w:rsidR="006F491D" w:rsidRPr="006F491D" w14:paraId="3F4F8E70" w14:textId="77777777" w:rsidTr="001F1970">
        <w:trPr>
          <w:trHeight w:val="472"/>
          <w:jc w:val="center"/>
        </w:trPr>
        <w:tc>
          <w:tcPr>
            <w:tcW w:w="1458" w:type="dxa"/>
            <w:vAlign w:val="center"/>
          </w:tcPr>
          <w:p w14:paraId="5AB3ED5A" w14:textId="77777777" w:rsidR="007C5E91" w:rsidRPr="006F491D" w:rsidRDefault="007C5E91" w:rsidP="00CA47D7">
            <w:pPr>
              <w:spacing w:line="480" w:lineRule="auto"/>
              <w:jc w:val="center"/>
              <w:rPr>
                <w:shd w:val="clear" w:color="auto" w:fill="FFFFFF"/>
              </w:rPr>
            </w:pPr>
            <m:oMathPara>
              <m:oMath>
                <m:r>
                  <w:rPr>
                    <w:rFonts w:ascii="Cambria Math" w:hAnsi="Cambria Math"/>
                    <w:shd w:val="clear" w:color="auto" w:fill="FFFFFF"/>
                  </w:rPr>
                  <m:t>β</m:t>
                </m:r>
              </m:oMath>
            </m:oMathPara>
          </w:p>
        </w:tc>
        <w:tc>
          <w:tcPr>
            <w:tcW w:w="7557" w:type="dxa"/>
            <w:vAlign w:val="center"/>
          </w:tcPr>
          <w:p w14:paraId="43A580EB" w14:textId="77777777" w:rsidR="007C5E91" w:rsidRPr="006F491D" w:rsidRDefault="007C5E91" w:rsidP="00CA47D7">
            <w:pPr>
              <w:spacing w:line="480" w:lineRule="auto"/>
              <w:rPr>
                <w:rStyle w:val="mjxassistivemathml"/>
                <w:bdr w:val="none" w:sz="0" w:space="0" w:color="auto" w:frame="1"/>
              </w:rPr>
            </w:pPr>
            <w:r w:rsidRPr="006F491D">
              <w:rPr>
                <w:rStyle w:val="mjxassistivemathml"/>
                <w:bdr w:val="none" w:sz="0" w:space="0" w:color="auto" w:frame="1"/>
              </w:rPr>
              <w:t>Parameter vector of the Dirichlet prior for per- topic word distributions</w:t>
            </w:r>
          </w:p>
        </w:tc>
      </w:tr>
      <w:tr w:rsidR="006F491D" w:rsidRPr="006F491D" w14:paraId="79A7AA26" w14:textId="77777777" w:rsidTr="001F1970">
        <w:trPr>
          <w:trHeight w:val="944"/>
          <w:jc w:val="center"/>
        </w:trPr>
        <w:tc>
          <w:tcPr>
            <w:tcW w:w="1458" w:type="dxa"/>
            <w:vAlign w:val="center"/>
          </w:tcPr>
          <w:p w14:paraId="6A183B12" w14:textId="77777777" w:rsidR="007C5E91" w:rsidRPr="006F491D" w:rsidRDefault="007C5E91" w:rsidP="00CA47D7">
            <w:pPr>
              <w:spacing w:line="480" w:lineRule="auto"/>
              <w:jc w:val="center"/>
              <w:rPr>
                <w:rStyle w:val="mjxassistivemathml"/>
              </w:rPr>
            </w:pPr>
            <w:r w:rsidRPr="006F491D">
              <w:rPr>
                <w:shd w:val="clear" w:color="auto" w:fill="FFFFFF"/>
              </w:rPr>
              <w:t>φ</w:t>
            </w:r>
          </w:p>
        </w:tc>
        <w:tc>
          <w:tcPr>
            <w:tcW w:w="7557" w:type="dxa"/>
            <w:vAlign w:val="center"/>
          </w:tcPr>
          <w:p w14:paraId="3E9F2051" w14:textId="77777777" w:rsidR="007C5E91" w:rsidRPr="006F491D" w:rsidRDefault="007C5E91" w:rsidP="00CA47D7">
            <w:pPr>
              <w:spacing w:line="480" w:lineRule="auto"/>
              <w:rPr>
                <w:rStyle w:val="mjxassistivemathml"/>
                <w:bdr w:val="none" w:sz="0" w:space="0" w:color="auto" w:frame="1"/>
              </w:rPr>
            </w:pPr>
            <w:r w:rsidRPr="006F491D">
              <w:rPr>
                <w:rStyle w:val="mjxassistivemathml"/>
                <w:bdr w:val="none" w:sz="0" w:space="0" w:color="auto" w:frame="1"/>
              </w:rPr>
              <w:t>Word distributions of a topic</w:t>
            </w:r>
          </w:p>
        </w:tc>
      </w:tr>
      <w:tr w:rsidR="006F491D" w:rsidRPr="006F491D" w14:paraId="2FA8108C" w14:textId="77777777" w:rsidTr="001F1970">
        <w:trPr>
          <w:trHeight w:val="472"/>
          <w:jc w:val="center"/>
        </w:trPr>
        <w:tc>
          <w:tcPr>
            <w:tcW w:w="1458" w:type="dxa"/>
            <w:vAlign w:val="center"/>
          </w:tcPr>
          <w:p w14:paraId="30377522" w14:textId="77777777" w:rsidR="007C5E91" w:rsidRPr="006F491D" w:rsidRDefault="007C5E91" w:rsidP="00CA47D7">
            <w:pPr>
              <w:spacing w:line="480" w:lineRule="auto"/>
              <w:jc w:val="center"/>
              <w:rPr>
                <w:shd w:val="clear" w:color="auto" w:fill="FFFFFF"/>
              </w:rPr>
            </w:pPr>
            <w:r w:rsidRPr="006F491D">
              <w:rPr>
                <w:shd w:val="clear" w:color="auto" w:fill="FFFFFF"/>
              </w:rPr>
              <w:t>K</w:t>
            </w:r>
          </w:p>
        </w:tc>
        <w:tc>
          <w:tcPr>
            <w:tcW w:w="7557" w:type="dxa"/>
            <w:vAlign w:val="center"/>
          </w:tcPr>
          <w:p w14:paraId="5A95609B" w14:textId="77777777" w:rsidR="007C5E91" w:rsidRPr="006F491D" w:rsidRDefault="007C5E91" w:rsidP="00CA47D7">
            <w:pPr>
              <w:spacing w:line="480" w:lineRule="auto"/>
              <w:rPr>
                <w:rStyle w:val="mjxassistivemathml"/>
                <w:bdr w:val="none" w:sz="0" w:space="0" w:color="auto" w:frame="1"/>
              </w:rPr>
            </w:pPr>
            <w:r w:rsidRPr="006F491D">
              <w:rPr>
                <w:rStyle w:val="mjxassistivemathml"/>
                <w:bdr w:val="none" w:sz="0" w:space="0" w:color="auto" w:frame="1"/>
              </w:rPr>
              <w:t>Total latent topics in the corpus</w:t>
            </w:r>
          </w:p>
        </w:tc>
      </w:tr>
      <w:tr w:rsidR="006F491D" w:rsidRPr="006F491D" w14:paraId="607F6D30" w14:textId="77777777" w:rsidTr="001F1970">
        <w:trPr>
          <w:trHeight w:val="50"/>
          <w:jc w:val="center"/>
        </w:trPr>
        <w:tc>
          <w:tcPr>
            <w:tcW w:w="1458" w:type="dxa"/>
            <w:vAlign w:val="center"/>
          </w:tcPr>
          <w:p w14:paraId="5D8F9676" w14:textId="77777777" w:rsidR="007C5E91" w:rsidRPr="006F491D" w:rsidRDefault="007C5E91" w:rsidP="00CA47D7">
            <w:pPr>
              <w:spacing w:line="480" w:lineRule="auto"/>
              <w:jc w:val="center"/>
              <w:rPr>
                <w:shd w:val="clear" w:color="auto" w:fill="FFFFFF"/>
              </w:rPr>
            </w:pPr>
            <w:r w:rsidRPr="006F491D">
              <w:rPr>
                <w:shd w:val="clear" w:color="auto" w:fill="FFFFFF"/>
              </w:rPr>
              <w:t>Z</w:t>
            </w:r>
          </w:p>
        </w:tc>
        <w:tc>
          <w:tcPr>
            <w:tcW w:w="7557" w:type="dxa"/>
            <w:vAlign w:val="center"/>
          </w:tcPr>
          <w:p w14:paraId="688C1145" w14:textId="77777777" w:rsidR="007C5E91" w:rsidRPr="006F491D" w:rsidRDefault="007C5E91" w:rsidP="00CA47D7">
            <w:pPr>
              <w:spacing w:line="480" w:lineRule="auto"/>
              <w:rPr>
                <w:rStyle w:val="mjxassistivemathml"/>
                <w:bdr w:val="none" w:sz="0" w:space="0" w:color="auto" w:frame="1"/>
              </w:rPr>
            </w:pPr>
            <w:r w:rsidRPr="006F491D">
              <w:rPr>
                <w:rStyle w:val="mjxassistivemathml"/>
                <w:bdr w:val="none" w:sz="0" w:space="0" w:color="auto" w:frame="1"/>
              </w:rPr>
              <w:t>A topic in K (Z</w:t>
            </w:r>
            <w:r w:rsidRPr="006F491D">
              <w:rPr>
                <w:rStyle w:val="mjxassistivemathml"/>
                <w:bdr w:val="none" w:sz="0" w:space="0" w:color="auto" w:frame="1"/>
              </w:rPr>
              <w:sym w:font="Symbol" w:char="F0CE"/>
            </w:r>
            <w:r w:rsidRPr="006F491D">
              <w:rPr>
                <w:rStyle w:val="mjxassistivemathml"/>
                <w:bdr w:val="none" w:sz="0" w:space="0" w:color="auto" w:frame="1"/>
              </w:rPr>
              <w:t xml:space="preserve"> K) and that topic is represented in document N</w:t>
            </w:r>
          </w:p>
        </w:tc>
      </w:tr>
      <w:tr w:rsidR="006F491D" w:rsidRPr="006F491D" w14:paraId="210F3A7F" w14:textId="77777777" w:rsidTr="001F1970">
        <w:trPr>
          <w:trHeight w:val="170"/>
          <w:jc w:val="center"/>
        </w:trPr>
        <w:tc>
          <w:tcPr>
            <w:tcW w:w="1458" w:type="dxa"/>
            <w:vAlign w:val="center"/>
          </w:tcPr>
          <w:p w14:paraId="138CC493" w14:textId="77777777" w:rsidR="007C5E91" w:rsidRPr="006F491D" w:rsidRDefault="007C5E91" w:rsidP="00CA47D7">
            <w:pPr>
              <w:spacing w:line="480" w:lineRule="auto"/>
              <w:jc w:val="center"/>
              <w:rPr>
                <w:shd w:val="clear" w:color="auto" w:fill="FFFFFF"/>
              </w:rPr>
            </w:pPr>
            <w:r w:rsidRPr="006F491D">
              <w:rPr>
                <w:shd w:val="clear" w:color="auto" w:fill="FFFFFF"/>
              </w:rPr>
              <w:t>W</w:t>
            </w:r>
          </w:p>
        </w:tc>
        <w:tc>
          <w:tcPr>
            <w:tcW w:w="7557" w:type="dxa"/>
            <w:vAlign w:val="center"/>
          </w:tcPr>
          <w:p w14:paraId="1A5DF1BA" w14:textId="77777777" w:rsidR="007C5E91" w:rsidRPr="006F491D" w:rsidRDefault="007C5E91" w:rsidP="00CA47D7">
            <w:pPr>
              <w:spacing w:line="480" w:lineRule="auto"/>
              <w:rPr>
                <w:rStyle w:val="mjxassistivemathml"/>
                <w:bdr w:val="none" w:sz="0" w:space="0" w:color="auto" w:frame="1"/>
              </w:rPr>
            </w:pPr>
            <w:r w:rsidRPr="006F491D">
              <w:rPr>
                <w:rStyle w:val="mjxassistivemathml"/>
                <w:bdr w:val="none" w:sz="0" w:space="0" w:color="auto" w:frame="1"/>
              </w:rPr>
              <w:t>A word represented in document N</w:t>
            </w:r>
          </w:p>
        </w:tc>
      </w:tr>
      <w:tr w:rsidR="006F491D" w:rsidRPr="006F491D" w14:paraId="52A0D369" w14:textId="77777777" w:rsidTr="001F1970">
        <w:trPr>
          <w:trHeight w:val="164"/>
          <w:jc w:val="center"/>
        </w:trPr>
        <w:tc>
          <w:tcPr>
            <w:tcW w:w="1458" w:type="dxa"/>
            <w:vAlign w:val="center"/>
          </w:tcPr>
          <w:p w14:paraId="6043F061" w14:textId="77777777" w:rsidR="007C5E91" w:rsidRPr="006F491D" w:rsidRDefault="007C5E91" w:rsidP="00CA47D7">
            <w:pPr>
              <w:spacing w:line="480" w:lineRule="auto"/>
              <w:jc w:val="center"/>
              <w:rPr>
                <w:shd w:val="clear" w:color="auto" w:fill="FFFFFF"/>
              </w:rPr>
            </w:pPr>
            <w:r w:rsidRPr="006F491D">
              <w:rPr>
                <w:shd w:val="clear" w:color="auto" w:fill="FFFFFF"/>
              </w:rPr>
              <w:t>N</w:t>
            </w:r>
          </w:p>
        </w:tc>
        <w:tc>
          <w:tcPr>
            <w:tcW w:w="7557" w:type="dxa"/>
            <w:vAlign w:val="center"/>
          </w:tcPr>
          <w:p w14:paraId="296995B4" w14:textId="77777777" w:rsidR="007C5E91" w:rsidRPr="006F491D" w:rsidRDefault="007C5E91" w:rsidP="00CA47D7">
            <w:pPr>
              <w:spacing w:line="480" w:lineRule="auto"/>
              <w:rPr>
                <w:rStyle w:val="mjxassistivemathml"/>
                <w:bdr w:val="none" w:sz="0" w:space="0" w:color="auto" w:frame="1"/>
              </w:rPr>
            </w:pPr>
            <w:r w:rsidRPr="006F491D">
              <w:rPr>
                <w:rStyle w:val="mjxassistivemathml"/>
                <w:bdr w:val="none" w:sz="0" w:space="0" w:color="auto" w:frame="1"/>
              </w:rPr>
              <w:t>A document in the corpus</w:t>
            </w:r>
          </w:p>
        </w:tc>
      </w:tr>
      <w:tr w:rsidR="006F491D" w:rsidRPr="006F491D" w14:paraId="1E2FE005" w14:textId="77777777" w:rsidTr="001F1970">
        <w:trPr>
          <w:trHeight w:val="472"/>
          <w:jc w:val="center"/>
        </w:trPr>
        <w:tc>
          <w:tcPr>
            <w:tcW w:w="1458" w:type="dxa"/>
            <w:vAlign w:val="center"/>
          </w:tcPr>
          <w:p w14:paraId="7EDB45BF" w14:textId="77777777" w:rsidR="007C5E91" w:rsidRPr="006F491D" w:rsidRDefault="007C5E91" w:rsidP="00CA47D7">
            <w:pPr>
              <w:spacing w:line="480" w:lineRule="auto"/>
              <w:jc w:val="center"/>
              <w:rPr>
                <w:shd w:val="clear" w:color="auto" w:fill="FFFFFF"/>
              </w:rPr>
            </w:pPr>
            <w:r w:rsidRPr="006F491D">
              <w:rPr>
                <w:shd w:val="clear" w:color="auto" w:fill="FFFFFF"/>
              </w:rPr>
              <w:t>M</w:t>
            </w:r>
          </w:p>
        </w:tc>
        <w:tc>
          <w:tcPr>
            <w:tcW w:w="7557" w:type="dxa"/>
            <w:vAlign w:val="center"/>
          </w:tcPr>
          <w:p w14:paraId="3D0FB217" w14:textId="77777777" w:rsidR="007C5E91" w:rsidRPr="006F491D" w:rsidRDefault="007C5E91" w:rsidP="00CA47D7">
            <w:pPr>
              <w:spacing w:line="480" w:lineRule="auto"/>
              <w:rPr>
                <w:rStyle w:val="mjxassistivemathml"/>
                <w:bdr w:val="none" w:sz="0" w:space="0" w:color="auto" w:frame="1"/>
              </w:rPr>
            </w:pPr>
            <w:r w:rsidRPr="006F491D">
              <w:rPr>
                <w:rStyle w:val="mjxassistivemathml"/>
                <w:bdr w:val="none" w:sz="0" w:space="0" w:color="auto" w:frame="1"/>
              </w:rPr>
              <w:t>The corpus (all documents)</w:t>
            </w:r>
          </w:p>
        </w:tc>
      </w:tr>
      <w:tr w:rsidR="006F491D" w:rsidRPr="006F491D" w14:paraId="0B989CA2" w14:textId="77777777" w:rsidTr="001F1970">
        <w:trPr>
          <w:trHeight w:val="472"/>
          <w:jc w:val="center"/>
        </w:trPr>
        <w:tc>
          <w:tcPr>
            <w:tcW w:w="1458" w:type="dxa"/>
            <w:vAlign w:val="center"/>
          </w:tcPr>
          <w:p w14:paraId="5AF6144B" w14:textId="2B58EC31" w:rsidR="007866A0" w:rsidRPr="006F491D" w:rsidRDefault="002C56AC" w:rsidP="00CA47D7">
            <w:pPr>
              <w:spacing w:line="480" w:lineRule="auto"/>
              <w:jc w:val="center"/>
              <w:rPr>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n</m:t>
                    </m:r>
                  </m:e>
                  <m:sub>
                    <m:r>
                      <w:rPr>
                        <w:rFonts w:ascii="Cambria Math" w:hAnsi="Cambria Math"/>
                        <w:shd w:val="clear" w:color="auto" w:fill="FFFFFF"/>
                      </w:rPr>
                      <m:t>d, k</m:t>
                    </m:r>
                  </m:sub>
                </m:sSub>
              </m:oMath>
            </m:oMathPara>
          </w:p>
        </w:tc>
        <w:tc>
          <w:tcPr>
            <w:tcW w:w="7557" w:type="dxa"/>
            <w:vAlign w:val="center"/>
          </w:tcPr>
          <w:p w14:paraId="2D756461" w14:textId="70B85054" w:rsidR="007866A0" w:rsidRPr="006F491D" w:rsidRDefault="007866A0" w:rsidP="00CA47D7">
            <w:pPr>
              <w:spacing w:line="480" w:lineRule="auto"/>
              <w:rPr>
                <w:rStyle w:val="mjxassistivemathml"/>
                <w:bdr w:val="none" w:sz="0" w:space="0" w:color="auto" w:frame="1"/>
              </w:rPr>
            </w:pPr>
            <w:r w:rsidRPr="006F491D">
              <w:rPr>
                <w:rStyle w:val="mjxassistivemathml"/>
                <w:bdr w:val="none" w:sz="0" w:space="0" w:color="auto" w:frame="1"/>
              </w:rPr>
              <w:t>Number of documents comprise topic k</w:t>
            </w:r>
          </w:p>
        </w:tc>
      </w:tr>
      <w:tr w:rsidR="00E638D8" w:rsidRPr="006F491D" w14:paraId="23E79911" w14:textId="77777777" w:rsidTr="001F1970">
        <w:trPr>
          <w:trHeight w:val="472"/>
          <w:jc w:val="center"/>
        </w:trPr>
        <w:tc>
          <w:tcPr>
            <w:tcW w:w="1458" w:type="dxa"/>
            <w:vAlign w:val="center"/>
          </w:tcPr>
          <w:p w14:paraId="547FC2DA" w14:textId="30FE5D4B" w:rsidR="007866A0" w:rsidRPr="006F491D" w:rsidRDefault="002C56AC" w:rsidP="00CA47D7">
            <w:pPr>
              <w:spacing w:line="480" w:lineRule="auto"/>
              <w:jc w:val="center"/>
              <w:rPr>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k,  w</m:t>
                    </m:r>
                  </m:sub>
                </m:sSub>
              </m:oMath>
            </m:oMathPara>
          </w:p>
        </w:tc>
        <w:tc>
          <w:tcPr>
            <w:tcW w:w="7557" w:type="dxa"/>
            <w:vAlign w:val="center"/>
          </w:tcPr>
          <w:p w14:paraId="4462F897" w14:textId="5102A30F" w:rsidR="007866A0" w:rsidRPr="006F491D" w:rsidRDefault="007866A0" w:rsidP="00CA47D7">
            <w:pPr>
              <w:spacing w:line="480" w:lineRule="auto"/>
              <w:rPr>
                <w:rStyle w:val="mjxassistivemathml"/>
                <w:bdr w:val="none" w:sz="0" w:space="0" w:color="auto" w:frame="1"/>
              </w:rPr>
            </w:pPr>
            <w:r w:rsidRPr="006F491D">
              <w:rPr>
                <w:rStyle w:val="mjxassistivemathml"/>
                <w:bdr w:val="none" w:sz="0" w:space="0" w:color="auto" w:frame="1"/>
              </w:rPr>
              <w:t xml:space="preserve">Number of word w in topic k </w:t>
            </w:r>
          </w:p>
        </w:tc>
      </w:tr>
    </w:tbl>
    <w:p w14:paraId="2DB1D41E" w14:textId="77777777" w:rsidR="007C5E91" w:rsidRPr="006F491D" w:rsidRDefault="007C5E91" w:rsidP="00CA47D7">
      <w:pPr>
        <w:pStyle w:val="ListParagraph"/>
        <w:spacing w:line="480" w:lineRule="auto"/>
        <w:ind w:left="0"/>
        <w:jc w:val="both"/>
        <w:rPr>
          <w:rStyle w:val="mjxassistivemathml"/>
          <w:bdr w:val="none" w:sz="0" w:space="0" w:color="auto" w:frame="1"/>
        </w:rPr>
      </w:pPr>
    </w:p>
    <w:p w14:paraId="6A221C69" w14:textId="77777777" w:rsidR="00AC485B" w:rsidRPr="006F491D" w:rsidRDefault="00AC485B" w:rsidP="00CA47D7">
      <w:pPr>
        <w:pStyle w:val="ListParagraph"/>
        <w:spacing w:line="480" w:lineRule="auto"/>
        <w:ind w:left="0"/>
        <w:jc w:val="both"/>
        <w:rPr>
          <w:rStyle w:val="mjxassistivemathml"/>
          <w:bdr w:val="none" w:sz="0" w:space="0" w:color="auto" w:frame="1"/>
        </w:rPr>
      </w:pPr>
      <w:r w:rsidRPr="006F491D">
        <w:rPr>
          <w:rStyle w:val="mjxassistivemathml"/>
          <w:bdr w:val="none" w:sz="0" w:space="0" w:color="auto" w:frame="1"/>
        </w:rPr>
        <w:br w:type="page"/>
      </w:r>
    </w:p>
    <w:p w14:paraId="45AF7028" w14:textId="4E27DBA5" w:rsidR="004A09EB" w:rsidRPr="006F491D" w:rsidRDefault="007C5E91" w:rsidP="00CA47D7">
      <w:pPr>
        <w:pStyle w:val="ListParagraph"/>
        <w:spacing w:line="480" w:lineRule="auto"/>
        <w:ind w:left="0"/>
        <w:jc w:val="both"/>
        <w:rPr>
          <w:rStyle w:val="mjxassistivemathml"/>
          <w:shd w:val="clear" w:color="auto" w:fill="FFFFFF"/>
        </w:rPr>
      </w:pPr>
      <w:r w:rsidRPr="006F491D">
        <w:rPr>
          <w:rStyle w:val="mjxassistivemathml"/>
          <w:bdr w:val="none" w:sz="0" w:space="0" w:color="auto" w:frame="1"/>
        </w:rPr>
        <w:lastRenderedPageBreak/>
        <w:t xml:space="preserve">Formally, the whole process is represented through this </w:t>
      </w:r>
      <w:r w:rsidRPr="006F491D">
        <w:rPr>
          <w:rStyle w:val="mjxassistivemathml"/>
          <w:b/>
          <w:bCs/>
          <w:i/>
          <w:iCs/>
          <w:bdr w:val="none" w:sz="0" w:space="0" w:color="auto" w:frame="1"/>
        </w:rPr>
        <w:t>pseudo algorithm</w:t>
      </w:r>
      <w:r w:rsidRPr="006F491D">
        <w:rPr>
          <w:rStyle w:val="mjxassistivemathml"/>
          <w:shd w:val="clear" w:color="auto" w:fill="FFFFFF"/>
        </w:rPr>
        <w:t xml:space="preserve">: </w:t>
      </w:r>
    </w:p>
    <w:p w14:paraId="2A44F5E0" w14:textId="320E7621" w:rsidR="00EE57E2" w:rsidRPr="006F491D" w:rsidRDefault="007C5E91" w:rsidP="00CA47D7">
      <w:pPr>
        <w:pStyle w:val="ListParagraph"/>
        <w:spacing w:line="480" w:lineRule="auto"/>
        <w:ind w:left="0"/>
        <w:jc w:val="both"/>
        <w:rPr>
          <w:rStyle w:val="mjxassistivemathml"/>
          <w:b/>
          <w:bCs/>
          <w:shd w:val="clear" w:color="auto" w:fill="FFFFFF"/>
        </w:rPr>
      </w:pPr>
      <w:r w:rsidRPr="006F491D">
        <w:rPr>
          <w:rStyle w:val="mjxassistivemathml"/>
          <w:b/>
          <w:bCs/>
          <w:shd w:val="clear" w:color="auto" w:fill="FFFFFF"/>
        </w:rPr>
        <w:t xml:space="preserve">Algorithm </w:t>
      </w:r>
      <w:r w:rsidR="00D64EEC" w:rsidRPr="006F491D">
        <w:rPr>
          <w:rStyle w:val="mjxassistivemathml"/>
          <w:b/>
          <w:bCs/>
          <w:shd w:val="clear" w:color="auto" w:fill="FFFFFF"/>
        </w:rPr>
        <w:t>2.</w:t>
      </w:r>
      <w:r w:rsidR="00B355EE" w:rsidRPr="006F491D">
        <w:rPr>
          <w:rStyle w:val="mjxassistivemathml"/>
          <w:b/>
          <w:bCs/>
          <w:shd w:val="clear" w:color="auto" w:fill="FFFFFF"/>
        </w:rPr>
        <w:t>1</w:t>
      </w:r>
      <w:r w:rsidRPr="006F491D">
        <w:rPr>
          <w:rStyle w:val="mjxassistivemathml"/>
          <w:b/>
          <w:bCs/>
          <w:shd w:val="clear" w:color="auto" w:fill="FFFFFF"/>
        </w:rPr>
        <w:t>. LDA Algorithm</w:t>
      </w:r>
      <w:r w:rsidR="003439A6" w:rsidRPr="006F491D">
        <w:rPr>
          <w:rStyle w:val="mjxassistivemathml"/>
          <w:b/>
          <w:bCs/>
          <w:shd w:val="clear" w:color="auto" w:fill="FFFFFF"/>
        </w:rPr>
        <w:t xml:space="preserve"> (Gibbs Sampling Method)</w:t>
      </w:r>
    </w:p>
    <w:p w14:paraId="1FE7C023" w14:textId="416684E9" w:rsidR="00EE57E2" w:rsidRPr="006F491D" w:rsidRDefault="00EE57E2" w:rsidP="00CA47D7">
      <w:pPr>
        <w:pStyle w:val="ListParagraph"/>
        <w:spacing w:line="480" w:lineRule="auto"/>
        <w:ind w:left="0"/>
        <w:rPr>
          <w:rStyle w:val="mjxassistivemathml"/>
          <w:shd w:val="clear" w:color="auto" w:fill="FFFFFF"/>
        </w:rPr>
      </w:pPr>
      <w:r w:rsidRPr="006F491D">
        <w:rPr>
          <w:rStyle w:val="mjxassistivemathml"/>
          <w:shd w:val="clear" w:color="auto" w:fill="FFFFFF"/>
        </w:rPr>
        <w:t xml:space="preserve">Randomly </w:t>
      </w:r>
      <w:r w:rsidR="00A3179C" w:rsidRPr="006F491D">
        <w:rPr>
          <w:rStyle w:val="mjxassistivemathml"/>
          <w:shd w:val="clear" w:color="auto" w:fill="FFFFFF"/>
        </w:rPr>
        <w:t>assign</w:t>
      </w:r>
      <w:r w:rsidRPr="006F491D">
        <w:rPr>
          <w:rStyle w:val="mjxassistivemathml"/>
          <w:shd w:val="clear" w:color="auto" w:fill="FFFFFF"/>
        </w:rPr>
        <w:t xml:space="preserve"> </w:t>
      </w:r>
      <w:r w:rsidRPr="006F491D">
        <w:rPr>
          <w:rStyle w:val="mjxassistivemathml"/>
          <w:shd w:val="clear" w:color="auto" w:fill="FFFFFF"/>
        </w:rPr>
        <w:sym w:font="Symbol" w:char="F071"/>
      </w:r>
      <w:proofErr w:type="spellStart"/>
      <w:r w:rsidRPr="006F491D">
        <w:rPr>
          <w:rStyle w:val="mjxassistivemathml"/>
          <w:shd w:val="clear" w:color="auto" w:fill="FFFFFF"/>
          <w:vertAlign w:val="subscript"/>
        </w:rPr>
        <w:t>i</w:t>
      </w:r>
      <w:proofErr w:type="spellEnd"/>
      <w:r w:rsidRPr="006F491D">
        <w:rPr>
          <w:rStyle w:val="mjxassistivemathml"/>
          <w:shd w:val="clear" w:color="auto" w:fill="FFFFFF"/>
        </w:rPr>
        <w:t xml:space="preserve"> ~ Dir (</w:t>
      </w:r>
      <w:r w:rsidRPr="006F491D">
        <w:rPr>
          <w:rStyle w:val="mjxassistivemathml"/>
          <w:shd w:val="clear" w:color="auto" w:fill="FFFFFF"/>
        </w:rPr>
        <w:sym w:font="Symbol" w:char="F061"/>
      </w:r>
      <w:r w:rsidRPr="006F491D">
        <w:rPr>
          <w:rStyle w:val="mjxassistivemathml"/>
          <w:shd w:val="clear" w:color="auto" w:fill="FFFFFF"/>
        </w:rPr>
        <w:t>) (</w:t>
      </w:r>
      <w:proofErr w:type="spellStart"/>
      <w:r w:rsidRPr="006F491D">
        <w:rPr>
          <w:rStyle w:val="mjxassistivemathml"/>
          <w:shd w:val="clear" w:color="auto" w:fill="FFFFFF"/>
        </w:rPr>
        <w:t>i</w:t>
      </w:r>
      <w:proofErr w:type="spellEnd"/>
      <w:r w:rsidRPr="006F491D">
        <w:rPr>
          <w:rStyle w:val="mjxassistivemathml"/>
          <w:shd w:val="clear" w:color="auto" w:fill="FFFFFF"/>
        </w:rPr>
        <w:t xml:space="preserve"> = 1, … M; </w:t>
      </w:r>
      <w:r w:rsidRPr="006F491D">
        <w:rPr>
          <w:rStyle w:val="mjxassistivemathml"/>
          <w:shd w:val="clear" w:color="auto" w:fill="FFFFFF"/>
        </w:rPr>
        <w:sym w:font="Symbol" w:char="F071"/>
      </w:r>
      <w:proofErr w:type="spellStart"/>
      <w:r w:rsidRPr="006F491D">
        <w:rPr>
          <w:rStyle w:val="mjxassistivemathml"/>
          <w:shd w:val="clear" w:color="auto" w:fill="FFFFFF"/>
          <w:vertAlign w:val="subscript"/>
        </w:rPr>
        <w:t>i</w:t>
      </w:r>
      <w:proofErr w:type="spellEnd"/>
      <w:r w:rsidRPr="006F491D">
        <w:rPr>
          <w:rStyle w:val="mjxassistivemathml"/>
          <w:shd w:val="clear" w:color="auto" w:fill="FFFFFF"/>
        </w:rPr>
        <w:t xml:space="preserve"> </w:t>
      </w:r>
      <w:r w:rsidRPr="006F491D">
        <w:rPr>
          <w:rStyle w:val="mjxassistivemathml"/>
          <w:shd w:val="clear" w:color="auto" w:fill="FFFFFF"/>
        </w:rPr>
        <w:sym w:font="Symbol" w:char="F0CE"/>
      </w:r>
      <w:r w:rsidRPr="006F491D">
        <w:rPr>
          <w:rStyle w:val="mjxassistivemathml"/>
          <w:shd w:val="clear" w:color="auto" w:fill="FFFFFF"/>
        </w:rPr>
        <w:t xml:space="preserve">  Delta K) </w:t>
      </w:r>
    </w:p>
    <w:p w14:paraId="4A694CBB" w14:textId="279716CE" w:rsidR="00EE57E2" w:rsidRPr="006F491D" w:rsidRDefault="00EE57E2" w:rsidP="00CA47D7">
      <w:pPr>
        <w:pStyle w:val="ListParagraph"/>
        <w:spacing w:line="480" w:lineRule="auto"/>
        <w:ind w:left="0"/>
        <w:rPr>
          <w:rStyle w:val="mjxassistivemathml"/>
          <w:shd w:val="clear" w:color="auto" w:fill="FFFFFF"/>
        </w:rPr>
      </w:pPr>
      <w:r w:rsidRPr="006F491D">
        <w:rPr>
          <w:rStyle w:val="mjxassistivemathml"/>
          <w:shd w:val="clear" w:color="auto" w:fill="FFFFFF"/>
        </w:rPr>
        <w:tab/>
      </w:r>
      <w:r w:rsidRPr="006F491D">
        <w:rPr>
          <w:rStyle w:val="mjxassistivemathml"/>
          <w:shd w:val="clear" w:color="auto" w:fill="FFFFFF"/>
        </w:rPr>
        <w:sym w:font="Symbol" w:char="F071"/>
      </w:r>
      <w:proofErr w:type="spellStart"/>
      <w:r w:rsidRPr="006F491D">
        <w:rPr>
          <w:rStyle w:val="mjxassistivemathml"/>
          <w:shd w:val="clear" w:color="auto" w:fill="FFFFFF"/>
          <w:vertAlign w:val="subscript"/>
        </w:rPr>
        <w:t>i</w:t>
      </w:r>
      <w:proofErr w:type="spellEnd"/>
      <w:r w:rsidRPr="006F491D">
        <w:rPr>
          <w:rStyle w:val="mjxassistivemathml"/>
          <w:shd w:val="clear" w:color="auto" w:fill="FFFFFF"/>
          <w:vertAlign w:val="subscript"/>
        </w:rPr>
        <w:t xml:space="preserve">, k </w:t>
      </w:r>
      <w:r w:rsidRPr="006F491D">
        <w:rPr>
          <w:rStyle w:val="mjxassistivemathml"/>
          <w:shd w:val="clear" w:color="auto" w:fill="FFFFFF"/>
        </w:rPr>
        <w:t xml:space="preserve">is the probability document </w:t>
      </w:r>
      <w:proofErr w:type="spellStart"/>
      <w:r w:rsidRPr="006F491D">
        <w:rPr>
          <w:rStyle w:val="mjxassistivemathml"/>
          <w:shd w:val="clear" w:color="auto" w:fill="FFFFFF"/>
        </w:rPr>
        <w:t>i</w:t>
      </w:r>
      <w:proofErr w:type="spellEnd"/>
      <w:r w:rsidRPr="006F491D">
        <w:rPr>
          <w:rStyle w:val="mjxassistivemathml"/>
          <w:shd w:val="clear" w:color="auto" w:fill="FFFFFF"/>
        </w:rPr>
        <w:t xml:space="preserve"> (</w:t>
      </w:r>
      <w:proofErr w:type="spellStart"/>
      <w:r w:rsidRPr="006F491D">
        <w:rPr>
          <w:rStyle w:val="mjxassistivemathml"/>
          <w:shd w:val="clear" w:color="auto" w:fill="FFFFFF"/>
        </w:rPr>
        <w:t>i</w:t>
      </w:r>
      <w:proofErr w:type="spellEnd"/>
      <w:r w:rsidRPr="006F491D">
        <w:rPr>
          <w:rStyle w:val="mjxassistivemathml"/>
          <w:shd w:val="clear" w:color="auto" w:fill="FFFFFF"/>
        </w:rPr>
        <w:t xml:space="preserve"> </w:t>
      </w:r>
      <w:r w:rsidRPr="006F491D">
        <w:rPr>
          <w:rStyle w:val="mjxassistivemathml"/>
          <w:shd w:val="clear" w:color="auto" w:fill="FFFFFF"/>
        </w:rPr>
        <w:sym w:font="Symbol" w:char="F0CE"/>
      </w:r>
      <w:r w:rsidRPr="006F491D">
        <w:rPr>
          <w:rStyle w:val="mjxassistivemathml"/>
          <w:shd w:val="clear" w:color="auto" w:fill="FFFFFF"/>
        </w:rPr>
        <w:t xml:space="preserve"> {1, ... M}) has topic k (k</w:t>
      </w:r>
      <w:r w:rsidRPr="006F491D">
        <w:rPr>
          <w:rStyle w:val="mjxassistivemathml"/>
          <w:shd w:val="clear" w:color="auto" w:fill="FFFFFF"/>
        </w:rPr>
        <w:sym w:font="Symbol" w:char="F0CE"/>
      </w:r>
      <w:r w:rsidRPr="006F491D">
        <w:rPr>
          <w:rStyle w:val="mjxassistivemathml"/>
          <w:shd w:val="clear" w:color="auto" w:fill="FFFFFF"/>
        </w:rPr>
        <w:t xml:space="preserve"> {1, ... </w:t>
      </w:r>
      <w:r w:rsidR="00A3179C" w:rsidRPr="006F491D">
        <w:rPr>
          <w:rStyle w:val="mjxassistivemathml"/>
          <w:shd w:val="clear" w:color="auto" w:fill="FFFFFF"/>
        </w:rPr>
        <w:t>K</w:t>
      </w:r>
      <w:r w:rsidRPr="006F491D">
        <w:rPr>
          <w:rStyle w:val="mjxassistivemathml"/>
          <w:shd w:val="clear" w:color="auto" w:fill="FFFFFF"/>
        </w:rPr>
        <w:t>})</w:t>
      </w:r>
    </w:p>
    <w:p w14:paraId="7D5B465E" w14:textId="389CB4FD" w:rsidR="00EE57E2" w:rsidRPr="006F491D" w:rsidRDefault="00EE57E2" w:rsidP="00CA47D7">
      <w:pPr>
        <w:spacing w:line="480" w:lineRule="auto"/>
        <w:rPr>
          <w:rStyle w:val="mjxassistivemathml"/>
          <w:shd w:val="clear" w:color="auto" w:fill="FFFFFF"/>
        </w:rPr>
      </w:pPr>
      <w:r w:rsidRPr="006F491D">
        <w:rPr>
          <w:rStyle w:val="mjxassistivemathml"/>
          <w:shd w:val="clear" w:color="auto" w:fill="FFFFFF"/>
        </w:rPr>
        <w:t xml:space="preserve">Randomly </w:t>
      </w:r>
      <w:r w:rsidR="00A3179C" w:rsidRPr="006F491D">
        <w:rPr>
          <w:rStyle w:val="mjxassistivemathml"/>
          <w:shd w:val="clear" w:color="auto" w:fill="FFFFFF"/>
        </w:rPr>
        <w:t>assign</w:t>
      </w:r>
      <w:r w:rsidRPr="006F491D">
        <w:rPr>
          <w:rStyle w:val="mjxassistivemathml"/>
          <w:shd w:val="clear" w:color="auto" w:fill="FFFFFF"/>
        </w:rPr>
        <w:t xml:space="preserve"> </w:t>
      </w:r>
      <m:oMath>
        <m:r>
          <w:rPr>
            <w:rStyle w:val="mjxassistivemathml"/>
            <w:rFonts w:ascii="Cambria Math" w:hAnsi="Cambria Math"/>
            <w:shd w:val="clear" w:color="auto" w:fill="FFFFFF"/>
          </w:rPr>
          <m:t>φ</m:t>
        </m:r>
      </m:oMath>
      <w:r w:rsidRPr="006F491D">
        <w:rPr>
          <w:rStyle w:val="mjxassistivemathml"/>
          <w:shd w:val="clear" w:color="auto" w:fill="FFFFFF"/>
          <w:vertAlign w:val="subscript"/>
        </w:rPr>
        <w:t>i</w:t>
      </w:r>
      <w:r w:rsidRPr="006F491D">
        <w:rPr>
          <w:rStyle w:val="mjxassistivemathml"/>
          <w:shd w:val="clear" w:color="auto" w:fill="FFFFFF"/>
        </w:rPr>
        <w:t xml:space="preserve"> ~ Dir (</w:t>
      </w:r>
      <w:r w:rsidRPr="006F491D">
        <w:rPr>
          <w:rStyle w:val="mjxassistivemathml"/>
          <w:shd w:val="clear" w:color="auto" w:fill="FFFFFF"/>
        </w:rPr>
        <w:sym w:font="Symbol" w:char="F062"/>
      </w:r>
      <w:r w:rsidRPr="006F491D">
        <w:rPr>
          <w:rStyle w:val="mjxassistivemathml"/>
          <w:shd w:val="clear" w:color="auto" w:fill="FFFFFF"/>
        </w:rPr>
        <w:t>) (</w:t>
      </w:r>
      <w:proofErr w:type="spellStart"/>
      <w:r w:rsidRPr="006F491D">
        <w:rPr>
          <w:rStyle w:val="mjxassistivemathml"/>
          <w:shd w:val="clear" w:color="auto" w:fill="FFFFFF"/>
        </w:rPr>
        <w:t>i</w:t>
      </w:r>
      <w:proofErr w:type="spellEnd"/>
      <w:r w:rsidRPr="006F491D">
        <w:rPr>
          <w:rStyle w:val="mjxassistivemathml"/>
          <w:shd w:val="clear" w:color="auto" w:fill="FFFFFF"/>
        </w:rPr>
        <w:t xml:space="preserve"> = 1, ... K; </w:t>
      </w:r>
      <m:oMath>
        <m:r>
          <w:rPr>
            <w:rStyle w:val="mjxassistivemathml"/>
            <w:rFonts w:ascii="Cambria Math" w:hAnsi="Cambria Math"/>
            <w:shd w:val="clear" w:color="auto" w:fill="FFFFFF"/>
          </w:rPr>
          <m:t>φ</m:t>
        </m:r>
      </m:oMath>
      <w:r w:rsidRPr="006F491D">
        <w:rPr>
          <w:rStyle w:val="mjxassistivemathml"/>
          <w:shd w:val="clear" w:color="auto" w:fill="FFFFFF"/>
          <w:vertAlign w:val="subscript"/>
        </w:rPr>
        <w:t>i</w:t>
      </w:r>
      <w:r w:rsidRPr="006F491D">
        <w:rPr>
          <w:rStyle w:val="mjxassistivemathml"/>
          <w:shd w:val="clear" w:color="auto" w:fill="FFFFFF"/>
        </w:rPr>
        <w:t xml:space="preserve"> </w:t>
      </w:r>
      <w:r w:rsidRPr="006F491D">
        <w:rPr>
          <w:rStyle w:val="mjxassistivemathml"/>
          <w:shd w:val="clear" w:color="auto" w:fill="FFFFFF"/>
        </w:rPr>
        <w:sym w:font="Symbol" w:char="F0CE"/>
      </w:r>
      <w:r w:rsidRPr="006F491D">
        <w:rPr>
          <w:rStyle w:val="mjxassistivemathml"/>
          <w:shd w:val="clear" w:color="auto" w:fill="FFFFFF"/>
        </w:rPr>
        <w:t xml:space="preserve">  Delta W) </w:t>
      </w:r>
    </w:p>
    <w:p w14:paraId="4B8659F8" w14:textId="1C835C68" w:rsidR="00EE57E2" w:rsidRPr="006F491D" w:rsidRDefault="00EE57E2" w:rsidP="00CA47D7">
      <w:pPr>
        <w:spacing w:line="480" w:lineRule="auto"/>
        <w:rPr>
          <w:rStyle w:val="mjxassistivemathml"/>
          <w:shd w:val="clear" w:color="auto" w:fill="FFFFFF"/>
        </w:rPr>
      </w:pPr>
      <w:r w:rsidRPr="006F491D">
        <w:rPr>
          <w:rStyle w:val="mjxassistivemathml"/>
          <w:shd w:val="clear" w:color="auto" w:fill="FFFFFF"/>
        </w:rPr>
        <w:tab/>
      </w:r>
      <m:oMath>
        <m:sSub>
          <m:sSubPr>
            <m:ctrlPr>
              <w:rPr>
                <w:rFonts w:ascii="Cambria Math" w:hAnsi="Cambria Math"/>
                <w:i/>
                <w:iCs/>
                <w:shd w:val="clear" w:color="auto" w:fill="FFFFFF"/>
              </w:rPr>
            </m:ctrlPr>
          </m:sSubPr>
          <m:e>
            <m:r>
              <w:rPr>
                <w:rFonts w:ascii="Cambria Math" w:hAnsi="Cambria Math"/>
                <w:shd w:val="clear" w:color="auto" w:fill="FFFFFF"/>
              </w:rPr>
              <m:t>φ</m:t>
            </m:r>
          </m:e>
          <m:sub>
            <m:r>
              <w:rPr>
                <w:rFonts w:ascii="Cambria Math" w:hAnsi="Cambria Math"/>
                <w:shd w:val="clear" w:color="auto" w:fill="FFFFFF"/>
              </w:rPr>
              <m:t>k,w</m:t>
            </m:r>
          </m:sub>
        </m:sSub>
      </m:oMath>
      <w:r w:rsidRPr="006F491D">
        <w:rPr>
          <w:rStyle w:val="mjxassistivemathml"/>
          <w:shd w:val="clear" w:color="auto" w:fill="FFFFFF"/>
        </w:rPr>
        <w:t xml:space="preserve"> is the probability topic </w:t>
      </w:r>
      <w:proofErr w:type="spellStart"/>
      <w:r w:rsidRPr="006F491D">
        <w:rPr>
          <w:rStyle w:val="mjxassistivemathml"/>
          <w:shd w:val="clear" w:color="auto" w:fill="FFFFFF"/>
        </w:rPr>
        <w:t>i</w:t>
      </w:r>
      <w:proofErr w:type="spellEnd"/>
      <w:r w:rsidRPr="006F491D">
        <w:rPr>
          <w:rStyle w:val="mjxassistivemathml"/>
          <w:shd w:val="clear" w:color="auto" w:fill="FFFFFF"/>
        </w:rPr>
        <w:t xml:space="preserve"> (</w:t>
      </w:r>
      <w:r w:rsidR="00A3179C" w:rsidRPr="006F491D">
        <w:rPr>
          <w:rStyle w:val="mjxassistivemathml"/>
          <w:shd w:val="clear" w:color="auto" w:fill="FFFFFF"/>
        </w:rPr>
        <w:t>k</w:t>
      </w:r>
      <w:r w:rsidRPr="006F491D">
        <w:rPr>
          <w:rStyle w:val="mjxassistivemathml"/>
          <w:shd w:val="clear" w:color="auto" w:fill="FFFFFF"/>
        </w:rPr>
        <w:sym w:font="Symbol" w:char="F0CE"/>
      </w:r>
      <w:r w:rsidRPr="006F491D">
        <w:rPr>
          <w:rStyle w:val="mjxassistivemathml"/>
          <w:shd w:val="clear" w:color="auto" w:fill="FFFFFF"/>
        </w:rPr>
        <w:t xml:space="preserve"> {1,</w:t>
      </w:r>
      <w:r w:rsidR="003B0C6E" w:rsidRPr="006F491D">
        <w:rPr>
          <w:rStyle w:val="mjxassistivemathml"/>
          <w:shd w:val="clear" w:color="auto" w:fill="FFFFFF"/>
        </w:rPr>
        <w:t xml:space="preserve"> </w:t>
      </w:r>
      <w:r w:rsidRPr="006F491D">
        <w:rPr>
          <w:rStyle w:val="mjxassistivemathml"/>
          <w:shd w:val="clear" w:color="auto" w:fill="FFFFFF"/>
        </w:rPr>
        <w:t>.</w:t>
      </w:r>
      <w:r w:rsidR="003B0C6E" w:rsidRPr="006F491D">
        <w:rPr>
          <w:rStyle w:val="mjxassistivemathml"/>
          <w:shd w:val="clear" w:color="auto" w:fill="FFFFFF"/>
        </w:rPr>
        <w:t>.</w:t>
      </w:r>
      <w:r w:rsidRPr="006F491D">
        <w:rPr>
          <w:rStyle w:val="mjxassistivemathml"/>
          <w:shd w:val="clear" w:color="auto" w:fill="FFFFFF"/>
        </w:rPr>
        <w:t xml:space="preserve">.K}) has word w (w </w:t>
      </w:r>
      <w:r w:rsidRPr="006F491D">
        <w:rPr>
          <w:rStyle w:val="mjxassistivemathml"/>
          <w:shd w:val="clear" w:color="auto" w:fill="FFFFFF"/>
        </w:rPr>
        <w:sym w:font="Symbol" w:char="F0CE"/>
      </w:r>
      <w:r w:rsidRPr="006F491D">
        <w:rPr>
          <w:rStyle w:val="mjxassistivemathml"/>
          <w:shd w:val="clear" w:color="auto" w:fill="FFFFFF"/>
        </w:rPr>
        <w:t xml:space="preserve"> {1,</w:t>
      </w:r>
      <w:r w:rsidR="003B0C6E" w:rsidRPr="006F491D">
        <w:rPr>
          <w:rStyle w:val="mjxassistivemathml"/>
          <w:shd w:val="clear" w:color="auto" w:fill="FFFFFF"/>
        </w:rPr>
        <w:t xml:space="preserve"> .</w:t>
      </w:r>
      <w:r w:rsidRPr="006F491D">
        <w:rPr>
          <w:rStyle w:val="mjxassistivemathml"/>
          <w:shd w:val="clear" w:color="auto" w:fill="FFFFFF"/>
        </w:rPr>
        <w:t>..</w:t>
      </w:r>
      <w:proofErr w:type="gramStart"/>
      <w:r w:rsidRPr="006F491D">
        <w:rPr>
          <w:rStyle w:val="mjxassistivemathml"/>
          <w:shd w:val="clear" w:color="auto" w:fill="FFFFFF"/>
        </w:rPr>
        <w:t>W})</w:t>
      </w:r>
      <w:proofErr w:type="gramEnd"/>
    </w:p>
    <w:p w14:paraId="38D9F76F" w14:textId="77777777" w:rsidR="001D16A9" w:rsidRPr="006F491D" w:rsidRDefault="00EE57E2" w:rsidP="00CA47D7">
      <w:pPr>
        <w:pStyle w:val="ListParagraph"/>
        <w:spacing w:line="480" w:lineRule="auto"/>
        <w:ind w:left="0"/>
        <w:jc w:val="both"/>
        <w:rPr>
          <w:shd w:val="clear" w:color="auto" w:fill="FFFFFF"/>
        </w:rPr>
      </w:pPr>
      <w:r w:rsidRPr="006F491D">
        <w:rPr>
          <w:shd w:val="clear" w:color="auto" w:fill="FFFFFF"/>
        </w:rPr>
        <w:t>For each iteration i:</w:t>
      </w:r>
    </w:p>
    <w:p w14:paraId="79C080D4" w14:textId="2C8C91EC" w:rsidR="001D16A9" w:rsidRPr="006F491D" w:rsidRDefault="00EE57E2" w:rsidP="00CA47D7">
      <w:pPr>
        <w:pStyle w:val="ListParagraph"/>
        <w:spacing w:line="480" w:lineRule="auto"/>
        <w:ind w:left="284"/>
        <w:jc w:val="both"/>
        <w:rPr>
          <w:shd w:val="clear" w:color="auto" w:fill="FFFFFF"/>
        </w:rPr>
      </w:pPr>
      <w:r w:rsidRPr="006F491D">
        <w:rPr>
          <w:shd w:val="clear" w:color="auto" w:fill="FFFFFF"/>
        </w:rPr>
        <w:t xml:space="preserve">For each document </w:t>
      </w:r>
      <w:r w:rsidR="00A3179C" w:rsidRPr="006F491D">
        <w:rPr>
          <w:shd w:val="clear" w:color="auto" w:fill="FFFFFF"/>
        </w:rPr>
        <w:t>d</w:t>
      </w:r>
      <w:r w:rsidR="003439A6" w:rsidRPr="006F491D">
        <w:rPr>
          <w:shd w:val="clear" w:color="auto" w:fill="FFFFFF"/>
          <w:vertAlign w:val="subscript"/>
        </w:rPr>
        <w:t>i</w:t>
      </w:r>
      <w:r w:rsidRPr="006F491D">
        <w:rPr>
          <w:shd w:val="clear" w:color="auto" w:fill="FFFFFF"/>
        </w:rPr>
        <w:t xml:space="preserve"> </w:t>
      </w:r>
      <w:r w:rsidR="001D16A9" w:rsidRPr="006F491D">
        <w:rPr>
          <w:shd w:val="clear" w:color="auto" w:fill="FFFFFF"/>
        </w:rPr>
        <w:t>(</w:t>
      </w:r>
      <w:proofErr w:type="spellStart"/>
      <w:r w:rsidR="003439A6" w:rsidRPr="006F491D">
        <w:rPr>
          <w:rStyle w:val="mjxassistivemathml"/>
          <w:shd w:val="clear" w:color="auto" w:fill="FFFFFF"/>
        </w:rPr>
        <w:t>i</w:t>
      </w:r>
      <w:proofErr w:type="spellEnd"/>
      <w:r w:rsidR="003439A6" w:rsidRPr="006F491D">
        <w:rPr>
          <w:rStyle w:val="mjxassistivemathml"/>
          <w:shd w:val="clear" w:color="auto" w:fill="FFFFFF"/>
        </w:rPr>
        <w:t xml:space="preserve"> = 1, …M</w:t>
      </w:r>
      <m:oMath>
        <m:r>
          <w:rPr>
            <w:rFonts w:ascii="Cambria Math" w:hAnsi="Cambria Math"/>
            <w:shd w:val="clear" w:color="auto" w:fill="FFFFFF"/>
          </w:rPr>
          <m:t xml:space="preserve">) </m:t>
        </m:r>
      </m:oMath>
      <w:r w:rsidR="001D16A9" w:rsidRPr="006F491D">
        <w:rPr>
          <w:shd w:val="clear" w:color="auto" w:fill="FFFFFF"/>
        </w:rPr>
        <w:t>:</w:t>
      </w:r>
    </w:p>
    <w:p w14:paraId="6A47D53D" w14:textId="27C6D3CB" w:rsidR="001D16A9" w:rsidRPr="006F491D" w:rsidRDefault="001D16A9" w:rsidP="00CA47D7">
      <w:pPr>
        <w:pStyle w:val="ListParagraph"/>
        <w:spacing w:line="480" w:lineRule="auto"/>
        <w:ind w:left="567"/>
        <w:jc w:val="both"/>
        <w:rPr>
          <w:shd w:val="clear" w:color="auto" w:fill="FFFFFF"/>
        </w:rPr>
      </w:pPr>
      <w:r w:rsidRPr="006F491D">
        <w:rPr>
          <w:shd w:val="clear" w:color="auto" w:fill="FFFFFF"/>
        </w:rPr>
        <w:t xml:space="preserve">For </w:t>
      </w:r>
      <w:r w:rsidR="00EE57E2" w:rsidRPr="006F491D">
        <w:rPr>
          <w:shd w:val="clear" w:color="auto" w:fill="FFFFFF"/>
        </w:rPr>
        <w:t xml:space="preserve">each word </w:t>
      </w:r>
      <m:oMath>
        <m:sSub>
          <m:sSubPr>
            <m:ctrlPr>
              <w:rPr>
                <w:rFonts w:ascii="Cambria Math" w:hAnsi="Cambria Math"/>
                <w:i/>
                <w:shd w:val="clear" w:color="auto" w:fill="FFFFFF"/>
              </w:rPr>
            </m:ctrlPr>
          </m:sSubPr>
          <m:e>
            <m:r>
              <w:rPr>
                <w:rFonts w:ascii="Cambria Math" w:hAnsi="Cambria Math"/>
                <w:shd w:val="clear" w:color="auto" w:fill="FFFFFF"/>
              </w:rPr>
              <m:t>w</m:t>
            </m:r>
          </m:e>
          <m:sub>
            <m:r>
              <w:rPr>
                <w:rFonts w:ascii="Cambria Math" w:hAnsi="Cambria Math"/>
                <w:shd w:val="clear" w:color="auto" w:fill="FFFFFF"/>
              </w:rPr>
              <m:t xml:space="preserve">k, </m:t>
            </m:r>
            <m:sSub>
              <m:sSubPr>
                <m:ctrlPr>
                  <w:rPr>
                    <w:rFonts w:ascii="Cambria Math" w:hAnsi="Cambria Math"/>
                    <w:i/>
                    <w:shd w:val="clear" w:color="auto" w:fill="FFFFFF"/>
                  </w:rPr>
                </m:ctrlPr>
              </m:sSubPr>
              <m:e>
                <m:r>
                  <w:rPr>
                    <w:rFonts w:ascii="Cambria Math" w:hAnsi="Cambria Math"/>
                    <w:shd w:val="clear" w:color="auto" w:fill="FFFFFF"/>
                  </w:rPr>
                  <m:t>w</m:t>
                </m:r>
              </m:e>
              <m:sub>
                <m:r>
                  <w:rPr>
                    <w:rFonts w:ascii="Cambria Math" w:hAnsi="Cambria Math"/>
                    <w:shd w:val="clear" w:color="auto" w:fill="FFFFFF"/>
                  </w:rPr>
                  <m:t>d,n</m:t>
                </m:r>
              </m:sub>
            </m:sSub>
          </m:sub>
        </m:sSub>
      </m:oMath>
      <w:r w:rsidR="00EE57E2" w:rsidRPr="006F491D">
        <w:rPr>
          <w:shd w:val="clear" w:color="auto" w:fill="FFFFFF"/>
        </w:rPr>
        <w:t xml:space="preserve"> ( </w:t>
      </w:r>
      <m:oMath>
        <m:r>
          <w:rPr>
            <w:rFonts w:ascii="Cambria Math" w:hAnsi="Cambria Math"/>
            <w:shd w:val="clear" w:color="auto" w:fill="FFFFFF"/>
          </w:rPr>
          <m:t>ϵ</m:t>
        </m:r>
      </m:oMath>
      <w:r w:rsidR="00EE57E2" w:rsidRPr="006F491D">
        <w:rPr>
          <w:shd w:val="clear" w:color="auto" w:fill="FFFFFF"/>
        </w:rPr>
        <w:t xml:space="preserve"> ) currently assigned to topic </w:t>
      </w:r>
      <m:oMath>
        <m:sSub>
          <m:sSubPr>
            <m:ctrlPr>
              <w:rPr>
                <w:rFonts w:ascii="Cambria Math" w:hAnsi="Cambria Math"/>
                <w:i/>
                <w:shd w:val="clear" w:color="auto" w:fill="FFFFFF"/>
              </w:rPr>
            </m:ctrlPr>
          </m:sSubPr>
          <m:e>
            <m:r>
              <w:rPr>
                <w:rFonts w:ascii="Cambria Math" w:hAnsi="Cambria Math"/>
                <w:shd w:val="clear" w:color="auto" w:fill="FFFFFF"/>
              </w:rPr>
              <m:t>z</m:t>
            </m:r>
          </m:e>
          <m:sub>
            <m:r>
              <w:rPr>
                <w:rFonts w:ascii="Cambria Math" w:hAnsi="Cambria Math"/>
                <w:shd w:val="clear" w:color="auto" w:fill="FFFFFF"/>
              </w:rPr>
              <m:t>old</m:t>
            </m:r>
          </m:sub>
        </m:sSub>
      </m:oMath>
      <w:r w:rsidRPr="006F491D">
        <w:rPr>
          <w:shd w:val="clear" w:color="auto" w:fill="FFFFFF"/>
        </w:rPr>
        <w:t xml:space="preserve"> </w:t>
      </w:r>
      <w:r w:rsidR="003439A6" w:rsidRPr="006F491D">
        <w:rPr>
          <w:shd w:val="clear" w:color="auto" w:fill="FFFFFF"/>
        </w:rPr>
        <w:t>=</w:t>
      </w:r>
      <w:r w:rsidRPr="006F491D">
        <w:rPr>
          <w:shd w:val="clear" w:color="auto" w:fill="FFFFFF"/>
        </w:rPr>
        <w:t xml:space="preserve"> k (</w:t>
      </w:r>
      <w:r w:rsidR="003439A6" w:rsidRPr="006F491D">
        <w:rPr>
          <w:rStyle w:val="mjxassistivemathml"/>
          <w:shd w:val="clear" w:color="auto" w:fill="FFFFFF"/>
        </w:rPr>
        <w:t>k</w:t>
      </w:r>
      <w:r w:rsidR="003439A6" w:rsidRPr="006F491D">
        <w:rPr>
          <w:rStyle w:val="mjxassistivemathml"/>
          <w:shd w:val="clear" w:color="auto" w:fill="FFFFFF"/>
        </w:rPr>
        <w:sym w:font="Symbol" w:char="F0CE"/>
      </w:r>
      <w:r w:rsidR="003439A6" w:rsidRPr="006F491D">
        <w:rPr>
          <w:rStyle w:val="mjxassistivemathml"/>
          <w:shd w:val="clear" w:color="auto" w:fill="FFFFFF"/>
        </w:rPr>
        <w:t xml:space="preserve"> {1,</w:t>
      </w:r>
      <w:r w:rsidR="007866A0" w:rsidRPr="006F491D">
        <w:rPr>
          <w:rStyle w:val="mjxassistivemathml"/>
          <w:shd w:val="clear" w:color="auto" w:fill="FFFFFF"/>
        </w:rPr>
        <w:t xml:space="preserve"> …</w:t>
      </w:r>
      <w:r w:rsidR="003439A6" w:rsidRPr="006F491D">
        <w:rPr>
          <w:rStyle w:val="mjxassistivemathml"/>
          <w:shd w:val="clear" w:color="auto" w:fill="FFFFFF"/>
        </w:rPr>
        <w:t>K}</w:t>
      </w:r>
      <w:r w:rsidRPr="006F491D">
        <w:rPr>
          <w:shd w:val="clear" w:color="auto" w:fill="FFFFFF"/>
        </w:rPr>
        <w:t>)</w:t>
      </w:r>
      <w:r w:rsidR="00EE57E2" w:rsidRPr="006F491D">
        <w:rPr>
          <w:shd w:val="clear" w:color="auto" w:fill="FFFFFF"/>
        </w:rPr>
        <w:t>:</w:t>
      </w:r>
    </w:p>
    <w:p w14:paraId="2982F8A9" w14:textId="77777777" w:rsidR="001D16A9" w:rsidRPr="006F491D" w:rsidRDefault="00EE57E2" w:rsidP="00CA47D7">
      <w:pPr>
        <w:pStyle w:val="ListParagraph"/>
        <w:spacing w:line="480" w:lineRule="auto"/>
        <w:ind w:left="851"/>
        <w:jc w:val="both"/>
        <w:rPr>
          <w:shd w:val="clear" w:color="auto" w:fill="FFFFFF"/>
        </w:rPr>
      </w:pPr>
      <w:r w:rsidRPr="006F491D">
        <w:rPr>
          <w:shd w:val="clear" w:color="auto" w:fill="FFFFFF"/>
        </w:rPr>
        <w:t xml:space="preserve">Decrement </w:t>
      </w:r>
      <m:oMath>
        <m:sSub>
          <m:sSubPr>
            <m:ctrlPr>
              <w:rPr>
                <w:rFonts w:ascii="Cambria Math" w:hAnsi="Cambria Math"/>
                <w:i/>
                <w:shd w:val="clear" w:color="auto" w:fill="FFFFFF"/>
              </w:rPr>
            </m:ctrlPr>
          </m:sSubPr>
          <m:e>
            <m:r>
              <w:rPr>
                <w:rFonts w:ascii="Cambria Math" w:hAnsi="Cambria Math"/>
                <w:shd w:val="clear" w:color="auto" w:fill="FFFFFF"/>
              </w:rPr>
              <m:t>n</m:t>
            </m:r>
          </m:e>
          <m:sub>
            <m:r>
              <w:rPr>
                <w:rFonts w:ascii="Cambria Math" w:hAnsi="Cambria Math"/>
                <w:shd w:val="clear" w:color="auto" w:fill="FFFFFF"/>
              </w:rPr>
              <m:t xml:space="preserve">d, </m:t>
            </m:r>
            <m:sSub>
              <m:sSubPr>
                <m:ctrlPr>
                  <w:rPr>
                    <w:rFonts w:ascii="Cambria Math" w:hAnsi="Cambria Math"/>
                    <w:i/>
                    <w:shd w:val="clear" w:color="auto" w:fill="FFFFFF"/>
                  </w:rPr>
                </m:ctrlPr>
              </m:sSubPr>
              <m:e>
                <m:r>
                  <w:rPr>
                    <w:rFonts w:ascii="Cambria Math" w:hAnsi="Cambria Math"/>
                    <w:shd w:val="clear" w:color="auto" w:fill="FFFFFF"/>
                  </w:rPr>
                  <m:t>z</m:t>
                </m:r>
              </m:e>
              <m:sub>
                <m:r>
                  <w:rPr>
                    <w:rFonts w:ascii="Cambria Math" w:hAnsi="Cambria Math"/>
                    <w:shd w:val="clear" w:color="auto" w:fill="FFFFFF"/>
                  </w:rPr>
                  <m:t>old</m:t>
                </m:r>
              </m:sub>
            </m:sSub>
          </m:sub>
        </m:sSub>
      </m:oMath>
      <w:r w:rsidRPr="006F491D">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z</m:t>
                </m:r>
              </m:e>
              <m:sub>
                <m:r>
                  <w:rPr>
                    <w:rFonts w:ascii="Cambria Math" w:hAnsi="Cambria Math"/>
                    <w:shd w:val="clear" w:color="auto" w:fill="FFFFFF"/>
                  </w:rPr>
                  <m:t>old</m:t>
                </m:r>
              </m:sub>
            </m:sSub>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w</m:t>
                </m:r>
              </m:e>
              <m:sub>
                <m:r>
                  <w:rPr>
                    <w:rFonts w:ascii="Cambria Math" w:hAnsi="Cambria Math"/>
                    <w:shd w:val="clear" w:color="auto" w:fill="FFFFFF"/>
                  </w:rPr>
                  <m:t>d, n</m:t>
                </m:r>
              </m:sub>
            </m:sSub>
          </m:sub>
        </m:sSub>
      </m:oMath>
    </w:p>
    <w:p w14:paraId="6D09B2F4" w14:textId="13B49430" w:rsidR="001D16A9" w:rsidRPr="006F491D" w:rsidRDefault="00EE57E2" w:rsidP="00CA47D7">
      <w:pPr>
        <w:pStyle w:val="ListParagraph"/>
        <w:spacing w:line="480" w:lineRule="auto"/>
        <w:ind w:left="851"/>
        <w:jc w:val="both"/>
        <w:rPr>
          <w:i/>
          <w:shd w:val="clear" w:color="auto" w:fill="FFFFFF"/>
        </w:rPr>
      </w:pPr>
      <w:r w:rsidRPr="006F491D">
        <w:rPr>
          <w:shd w:val="clear" w:color="auto" w:fill="FFFFFF"/>
        </w:rPr>
        <w:t xml:space="preserve">Sample </w:t>
      </w:r>
      <m:oMath>
        <m:sSub>
          <m:sSubPr>
            <m:ctrlPr>
              <w:rPr>
                <w:rFonts w:ascii="Cambria Math" w:hAnsi="Cambria Math"/>
                <w:i/>
                <w:shd w:val="clear" w:color="auto" w:fill="FFFFFF"/>
              </w:rPr>
            </m:ctrlPr>
          </m:sSubPr>
          <m:e>
            <m:r>
              <w:rPr>
                <w:rFonts w:ascii="Cambria Math" w:hAnsi="Cambria Math"/>
                <w:shd w:val="clear" w:color="auto" w:fill="FFFFFF"/>
              </w:rPr>
              <m:t>z</m:t>
            </m:r>
          </m:e>
          <m:sub>
            <m:r>
              <w:rPr>
                <w:rFonts w:ascii="Cambria Math" w:hAnsi="Cambria Math"/>
                <w:shd w:val="clear" w:color="auto" w:fill="FFFFFF"/>
              </w:rPr>
              <m:t>new</m:t>
            </m:r>
          </m:sub>
        </m:sSub>
      </m:oMath>
      <w:r w:rsidRPr="006F491D">
        <w:rPr>
          <w:shd w:val="clear" w:color="auto" w:fill="FFFFFF"/>
        </w:rPr>
        <w:t xml:space="preserve">= k with probability proportion to </w:t>
      </w:r>
      <m:oMath>
        <m:f>
          <m:fPr>
            <m:ctrlPr>
              <w:rPr>
                <w:rFonts w:ascii="Cambria Math" w:hAnsi="Cambria Math"/>
                <w:b/>
                <w:bCs/>
                <w:i/>
                <w:iCs/>
                <w:sz w:val="32"/>
                <w:szCs w:val="32"/>
                <w:shd w:val="clear" w:color="auto" w:fill="FFFFFF"/>
              </w:rPr>
            </m:ctrlPr>
          </m:fPr>
          <m:num>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n</m:t>
                </m:r>
              </m:e>
              <m:sub>
                <m:r>
                  <m:rPr>
                    <m:sty m:val="bi"/>
                  </m:rPr>
                  <w:rPr>
                    <w:rFonts w:ascii="Cambria Math" w:hAnsi="Cambria Math"/>
                    <w:sz w:val="32"/>
                    <w:szCs w:val="32"/>
                    <w:shd w:val="clear" w:color="auto" w:fill="FFFFFF"/>
                  </w:rPr>
                  <m:t>d, k</m:t>
                </m:r>
              </m:sub>
            </m:sSub>
            <m:r>
              <m:rPr>
                <m:sty m:val="bi"/>
              </m:rPr>
              <w:rPr>
                <w:rFonts w:ascii="Cambria Math" w:hAnsi="Cambria Math"/>
                <w:sz w:val="32"/>
                <w:szCs w:val="32"/>
                <w:shd w:val="clear" w:color="auto" w:fill="FFFFFF"/>
              </w:rPr>
              <m:t xml:space="preserve"> + </m:t>
            </m:r>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θ</m:t>
                </m:r>
              </m:e>
              <m:sub>
                <m:r>
                  <m:rPr>
                    <m:sty m:val="bi"/>
                  </m:rPr>
                  <w:rPr>
                    <w:rFonts w:ascii="Cambria Math" w:hAnsi="Cambria Math"/>
                    <w:sz w:val="32"/>
                    <w:szCs w:val="32"/>
                    <w:shd w:val="clear" w:color="auto" w:fill="FFFFFF"/>
                  </w:rPr>
                  <m:t>k</m:t>
                </m:r>
              </m:sub>
            </m:sSub>
          </m:num>
          <m:den>
            <m:nary>
              <m:naryPr>
                <m:chr m:val="∑"/>
                <m:limLoc m:val="undOvr"/>
                <m:ctrlPr>
                  <w:rPr>
                    <w:rFonts w:ascii="Cambria Math" w:hAnsi="Cambria Math"/>
                    <w:b/>
                    <w:bCs/>
                    <w:i/>
                    <w:iCs/>
                    <w:sz w:val="32"/>
                    <w:szCs w:val="32"/>
                    <w:shd w:val="clear" w:color="auto" w:fill="FFFFFF"/>
                  </w:rPr>
                </m:ctrlPr>
              </m:naryPr>
              <m:sub>
                <m:r>
                  <m:rPr>
                    <m:sty m:val="bi"/>
                  </m:rPr>
                  <w:rPr>
                    <w:rFonts w:ascii="Cambria Math" w:hAnsi="Cambria Math"/>
                    <w:sz w:val="32"/>
                    <w:szCs w:val="32"/>
                    <w:shd w:val="clear" w:color="auto" w:fill="FFFFFF"/>
                  </w:rPr>
                  <m:t>i</m:t>
                </m:r>
              </m:sub>
              <m:sup>
                <m:r>
                  <m:rPr>
                    <m:sty m:val="bi"/>
                  </m:rPr>
                  <w:rPr>
                    <w:rFonts w:ascii="Cambria Math" w:hAnsi="Cambria Math"/>
                    <w:sz w:val="32"/>
                    <w:szCs w:val="32"/>
                    <w:shd w:val="clear" w:color="auto" w:fill="FFFFFF"/>
                  </w:rPr>
                  <m:t>k</m:t>
                </m:r>
              </m:sup>
              <m:e>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n</m:t>
                    </m:r>
                  </m:e>
                  <m:sub>
                    <m:r>
                      <m:rPr>
                        <m:sty m:val="bi"/>
                      </m:rPr>
                      <w:rPr>
                        <w:rFonts w:ascii="Cambria Math" w:hAnsi="Cambria Math"/>
                        <w:sz w:val="32"/>
                        <w:szCs w:val="32"/>
                        <w:shd w:val="clear" w:color="auto" w:fill="FFFFFF"/>
                      </w:rPr>
                      <m:t>d, i</m:t>
                    </m:r>
                  </m:sub>
                </m:sSub>
                <m:r>
                  <m:rPr>
                    <m:sty m:val="bi"/>
                  </m:rPr>
                  <w:rPr>
                    <w:rFonts w:ascii="Cambria Math" w:hAnsi="Cambria Math"/>
                    <w:sz w:val="32"/>
                    <w:szCs w:val="32"/>
                    <w:shd w:val="clear" w:color="auto" w:fill="FFFFFF"/>
                  </w:rPr>
                  <m:t xml:space="preserve"> + </m:t>
                </m:r>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θ</m:t>
                    </m:r>
                  </m:e>
                  <m:sub>
                    <m:r>
                      <m:rPr>
                        <m:sty m:val="bi"/>
                      </m:rPr>
                      <w:rPr>
                        <w:rFonts w:ascii="Cambria Math" w:hAnsi="Cambria Math"/>
                        <w:sz w:val="32"/>
                        <w:szCs w:val="32"/>
                        <w:shd w:val="clear" w:color="auto" w:fill="FFFFFF"/>
                      </w:rPr>
                      <m:t>i</m:t>
                    </m:r>
                  </m:sub>
                </m:sSub>
                <m:r>
                  <m:rPr>
                    <m:sty m:val="bi"/>
                  </m:rPr>
                  <w:rPr>
                    <w:rFonts w:ascii="Cambria Math" w:hAnsi="Cambria Math"/>
                    <w:sz w:val="32"/>
                    <w:szCs w:val="32"/>
                    <w:shd w:val="clear" w:color="auto" w:fill="FFFFFF"/>
                  </w:rPr>
                  <m:t xml:space="preserve"> </m:t>
                </m:r>
              </m:e>
            </m:nary>
          </m:den>
        </m:f>
        <m:f>
          <m:fPr>
            <m:ctrlPr>
              <w:rPr>
                <w:rFonts w:ascii="Cambria Math" w:hAnsi="Cambria Math"/>
                <w:b/>
                <w:bCs/>
                <w:i/>
                <w:iCs/>
                <w:sz w:val="32"/>
                <w:szCs w:val="32"/>
                <w:shd w:val="clear" w:color="auto" w:fill="FFFFFF"/>
              </w:rPr>
            </m:ctrlPr>
          </m:fPr>
          <m:num>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v</m:t>
                </m:r>
              </m:e>
              <m:sub>
                <m:r>
                  <m:rPr>
                    <m:sty m:val="bi"/>
                  </m:rPr>
                  <w:rPr>
                    <w:rFonts w:ascii="Cambria Math" w:hAnsi="Cambria Math"/>
                    <w:sz w:val="32"/>
                    <w:szCs w:val="32"/>
                    <w:shd w:val="clear" w:color="auto" w:fill="FFFFFF"/>
                  </w:rPr>
                  <m:t xml:space="preserve">k,  </m:t>
                </m:r>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w</m:t>
                    </m:r>
                  </m:e>
                  <m:sub>
                    <m:r>
                      <m:rPr>
                        <m:sty m:val="bi"/>
                      </m:rPr>
                      <w:rPr>
                        <w:rFonts w:ascii="Cambria Math" w:hAnsi="Cambria Math"/>
                        <w:sz w:val="32"/>
                        <w:szCs w:val="32"/>
                        <w:shd w:val="clear" w:color="auto" w:fill="FFFFFF"/>
                      </w:rPr>
                      <m:t>d,n</m:t>
                    </m:r>
                  </m:sub>
                </m:sSub>
              </m:sub>
            </m:sSub>
            <m:r>
              <m:rPr>
                <m:sty m:val="bi"/>
              </m:rPr>
              <w:rPr>
                <w:rFonts w:ascii="Cambria Math" w:hAnsi="Cambria Math"/>
                <w:sz w:val="32"/>
                <w:szCs w:val="32"/>
                <w:shd w:val="clear" w:color="auto" w:fill="FFFFFF"/>
              </w:rPr>
              <m:t xml:space="preserve"> + </m:t>
            </m:r>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φ</m:t>
                </m:r>
              </m:e>
              <m:sub>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w</m:t>
                    </m:r>
                  </m:e>
                  <m:sub>
                    <m:r>
                      <m:rPr>
                        <m:sty m:val="bi"/>
                      </m:rPr>
                      <w:rPr>
                        <w:rFonts w:ascii="Cambria Math" w:hAnsi="Cambria Math"/>
                        <w:sz w:val="32"/>
                        <w:szCs w:val="32"/>
                        <w:shd w:val="clear" w:color="auto" w:fill="FFFFFF"/>
                      </w:rPr>
                      <m:t>d,n</m:t>
                    </m:r>
                  </m:sub>
                </m:sSub>
              </m:sub>
            </m:sSub>
          </m:num>
          <m:den>
            <m:nary>
              <m:naryPr>
                <m:chr m:val="∑"/>
                <m:limLoc m:val="undOvr"/>
                <m:supHide m:val="1"/>
                <m:ctrlPr>
                  <w:rPr>
                    <w:rFonts w:ascii="Cambria Math" w:hAnsi="Cambria Math"/>
                    <w:b/>
                    <w:bCs/>
                    <w:i/>
                    <w:iCs/>
                    <w:sz w:val="32"/>
                    <w:szCs w:val="32"/>
                    <w:shd w:val="clear" w:color="auto" w:fill="FFFFFF"/>
                  </w:rPr>
                </m:ctrlPr>
              </m:naryPr>
              <m:sub>
                <m:r>
                  <m:rPr>
                    <m:sty m:val="bi"/>
                  </m:rPr>
                  <w:rPr>
                    <w:rFonts w:ascii="Cambria Math" w:hAnsi="Cambria Math"/>
                    <w:sz w:val="32"/>
                    <w:szCs w:val="32"/>
                    <w:shd w:val="clear" w:color="auto" w:fill="FFFFFF"/>
                  </w:rPr>
                  <m:t>i</m:t>
                </m:r>
              </m:sub>
              <m:sup/>
              <m:e>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v</m:t>
                    </m:r>
                  </m:e>
                  <m:sub>
                    <m:r>
                      <m:rPr>
                        <m:sty m:val="bi"/>
                      </m:rPr>
                      <w:rPr>
                        <w:rFonts w:ascii="Cambria Math" w:hAnsi="Cambria Math"/>
                        <w:sz w:val="32"/>
                        <w:szCs w:val="32"/>
                        <w:shd w:val="clear" w:color="auto" w:fill="FFFFFF"/>
                      </w:rPr>
                      <m:t>k,i</m:t>
                    </m:r>
                  </m:sub>
                </m:sSub>
                <m:r>
                  <m:rPr>
                    <m:sty m:val="bi"/>
                  </m:rPr>
                  <w:rPr>
                    <w:rFonts w:ascii="Cambria Math" w:hAnsi="Cambria Math"/>
                    <w:sz w:val="32"/>
                    <w:szCs w:val="32"/>
                    <w:shd w:val="clear" w:color="auto" w:fill="FFFFFF"/>
                  </w:rPr>
                  <m:t xml:space="preserve"> +</m:t>
                </m:r>
                <m:sSub>
                  <m:sSubPr>
                    <m:ctrlPr>
                      <w:rPr>
                        <w:rFonts w:ascii="Cambria Math" w:hAnsi="Cambria Math"/>
                        <w:b/>
                        <w:bCs/>
                        <w:i/>
                        <w:iCs/>
                        <w:sz w:val="32"/>
                        <w:szCs w:val="32"/>
                        <w:shd w:val="clear" w:color="auto" w:fill="FFFFFF"/>
                      </w:rPr>
                    </m:ctrlPr>
                  </m:sSubPr>
                  <m:e>
                    <m:r>
                      <m:rPr>
                        <m:sty m:val="bi"/>
                      </m:rPr>
                      <w:rPr>
                        <w:rFonts w:ascii="Cambria Math" w:hAnsi="Cambria Math"/>
                        <w:sz w:val="32"/>
                        <w:szCs w:val="32"/>
                        <w:shd w:val="clear" w:color="auto" w:fill="FFFFFF"/>
                      </w:rPr>
                      <m:t xml:space="preserve"> φ</m:t>
                    </m:r>
                  </m:e>
                  <m:sub>
                    <m:r>
                      <m:rPr>
                        <m:sty m:val="bi"/>
                      </m:rPr>
                      <w:rPr>
                        <w:rFonts w:ascii="Cambria Math" w:hAnsi="Cambria Math"/>
                        <w:sz w:val="32"/>
                        <w:szCs w:val="32"/>
                        <w:shd w:val="clear" w:color="auto" w:fill="FFFFFF"/>
                      </w:rPr>
                      <m:t>i</m:t>
                    </m:r>
                  </m:sub>
                </m:sSub>
              </m:e>
            </m:nary>
          </m:den>
        </m:f>
      </m:oMath>
    </w:p>
    <w:p w14:paraId="184F0615" w14:textId="3226411C" w:rsidR="003439A6" w:rsidRPr="006F491D" w:rsidRDefault="001D16A9" w:rsidP="00CA47D7">
      <w:pPr>
        <w:pStyle w:val="ListParagraph"/>
        <w:spacing w:line="480" w:lineRule="auto"/>
        <w:ind w:left="851"/>
        <w:jc w:val="both"/>
        <w:rPr>
          <w:iCs/>
          <w:shd w:val="clear" w:color="auto" w:fill="FFFFFF"/>
        </w:rPr>
      </w:pPr>
      <w:r w:rsidRPr="006F491D">
        <w:rPr>
          <w:shd w:val="clear" w:color="auto" w:fill="FFFFFF"/>
        </w:rPr>
        <w:t xml:space="preserve">Increment </w:t>
      </w:r>
      <m:oMath>
        <m:sSub>
          <m:sSubPr>
            <m:ctrlPr>
              <w:rPr>
                <w:rFonts w:ascii="Cambria Math" w:hAnsi="Cambria Math"/>
                <w:i/>
                <w:shd w:val="clear" w:color="auto" w:fill="FFFFFF"/>
              </w:rPr>
            </m:ctrlPr>
          </m:sSubPr>
          <m:e>
            <m:r>
              <w:rPr>
                <w:rFonts w:ascii="Cambria Math" w:hAnsi="Cambria Math"/>
                <w:shd w:val="clear" w:color="auto" w:fill="FFFFFF"/>
              </w:rPr>
              <m:t>n</m:t>
            </m:r>
          </m:e>
          <m:sub>
            <m:r>
              <w:rPr>
                <w:rFonts w:ascii="Cambria Math" w:hAnsi="Cambria Math"/>
                <w:shd w:val="clear" w:color="auto" w:fill="FFFFFF"/>
              </w:rPr>
              <m:t xml:space="preserve">d, </m:t>
            </m:r>
            <m:sSub>
              <m:sSubPr>
                <m:ctrlPr>
                  <w:rPr>
                    <w:rFonts w:ascii="Cambria Math" w:hAnsi="Cambria Math"/>
                    <w:i/>
                    <w:shd w:val="clear" w:color="auto" w:fill="FFFFFF"/>
                  </w:rPr>
                </m:ctrlPr>
              </m:sSubPr>
              <m:e>
                <m:r>
                  <w:rPr>
                    <w:rFonts w:ascii="Cambria Math" w:hAnsi="Cambria Math"/>
                    <w:shd w:val="clear" w:color="auto" w:fill="FFFFFF"/>
                  </w:rPr>
                  <m:t>z</m:t>
                </m:r>
              </m:e>
              <m:sub>
                <m:r>
                  <w:rPr>
                    <w:rFonts w:ascii="Cambria Math" w:hAnsi="Cambria Math"/>
                    <w:shd w:val="clear" w:color="auto" w:fill="FFFFFF"/>
                  </w:rPr>
                  <m:t>new</m:t>
                </m:r>
              </m:sub>
            </m:sSub>
          </m:sub>
        </m:sSub>
      </m:oMath>
      <w:r w:rsidRPr="006F491D">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z</m:t>
                </m:r>
              </m:e>
              <m:sub>
                <m:r>
                  <w:rPr>
                    <w:rFonts w:ascii="Cambria Math" w:hAnsi="Cambria Math"/>
                    <w:shd w:val="clear" w:color="auto" w:fill="FFFFFF"/>
                  </w:rPr>
                  <m:t>new</m:t>
                </m:r>
              </m:sub>
            </m:sSub>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w</m:t>
                </m:r>
              </m:e>
              <m:sub>
                <m:r>
                  <w:rPr>
                    <w:rFonts w:ascii="Cambria Math" w:hAnsi="Cambria Math"/>
                    <w:shd w:val="clear" w:color="auto" w:fill="FFFFFF"/>
                  </w:rPr>
                  <m:t>d, n</m:t>
                </m:r>
              </m:sub>
            </m:sSub>
          </m:sub>
        </m:sSub>
      </m:oMath>
      <w:r w:rsidRPr="006F491D">
        <w:rPr>
          <w:iCs/>
          <w:shd w:val="clear" w:color="auto" w:fill="FFFFFF"/>
        </w:rPr>
        <w:t xml:space="preserve"> </w:t>
      </w:r>
    </w:p>
    <w:p w14:paraId="009CA3D8" w14:textId="6E618304" w:rsidR="003439A6" w:rsidRPr="006F491D" w:rsidRDefault="003439A6" w:rsidP="00CA47D7">
      <w:pPr>
        <w:pStyle w:val="ListParagraph"/>
        <w:spacing w:line="480" w:lineRule="auto"/>
        <w:ind w:left="426"/>
        <w:jc w:val="both"/>
        <w:rPr>
          <w:iCs/>
          <w:shd w:val="clear" w:color="auto" w:fill="FFFFFF"/>
        </w:rPr>
      </w:pPr>
      <w:r w:rsidRPr="006F491D">
        <w:rPr>
          <w:iCs/>
          <w:shd w:val="clear" w:color="auto" w:fill="FFFFFF"/>
        </w:rPr>
        <w:t xml:space="preserve">Update </w:t>
      </w:r>
      <w:r w:rsidRPr="006F491D">
        <w:rPr>
          <w:rStyle w:val="mjxassistivemathml"/>
          <w:shd w:val="clear" w:color="auto" w:fill="FFFFFF"/>
        </w:rPr>
        <w:sym w:font="Symbol" w:char="F071"/>
      </w:r>
      <w:proofErr w:type="spellStart"/>
      <w:r w:rsidRPr="006F491D">
        <w:rPr>
          <w:rStyle w:val="mjxassistivemathml"/>
          <w:shd w:val="clear" w:color="auto" w:fill="FFFFFF"/>
          <w:vertAlign w:val="subscript"/>
        </w:rPr>
        <w:t>i</w:t>
      </w:r>
      <w:proofErr w:type="spellEnd"/>
      <w:r w:rsidRPr="006F491D">
        <w:rPr>
          <w:rStyle w:val="mjxassistivemathml"/>
          <w:shd w:val="clear" w:color="auto" w:fill="FFFFFF"/>
        </w:rPr>
        <w:t xml:space="preserve">, </w:t>
      </w:r>
      <m:oMath>
        <m:r>
          <w:rPr>
            <w:rStyle w:val="mjxassistivemathml"/>
            <w:rFonts w:ascii="Cambria Math" w:hAnsi="Cambria Math"/>
            <w:shd w:val="clear" w:color="auto" w:fill="FFFFFF"/>
          </w:rPr>
          <m:t>φ</m:t>
        </m:r>
      </m:oMath>
      <w:r w:rsidRPr="006F491D">
        <w:rPr>
          <w:rStyle w:val="mjxassistivemathml"/>
          <w:shd w:val="clear" w:color="auto" w:fill="FFFFFF"/>
          <w:vertAlign w:val="subscript"/>
        </w:rPr>
        <w:t>i</w:t>
      </w:r>
    </w:p>
    <w:p w14:paraId="250DA984" w14:textId="77777777" w:rsidR="009564D3" w:rsidRPr="006F491D" w:rsidRDefault="009564D3" w:rsidP="00CA47D7">
      <w:pPr>
        <w:pStyle w:val="ListParagraph"/>
        <w:spacing w:line="480" w:lineRule="auto"/>
        <w:ind w:left="0"/>
        <w:rPr>
          <w:b/>
          <w:bCs/>
          <w:shd w:val="clear" w:color="auto" w:fill="FFFFFF"/>
        </w:rPr>
      </w:pPr>
    </w:p>
    <w:p w14:paraId="37D1AFED" w14:textId="5F25D064" w:rsidR="003439A6" w:rsidRPr="006F491D" w:rsidRDefault="003439A6" w:rsidP="00CA47D7">
      <w:pPr>
        <w:pStyle w:val="ListParagraph"/>
        <w:spacing w:line="480" w:lineRule="auto"/>
        <w:ind w:left="0"/>
        <w:rPr>
          <w:b/>
          <w:bCs/>
          <w:shd w:val="clear" w:color="auto" w:fill="FFFFFF"/>
        </w:rPr>
      </w:pPr>
      <w:r w:rsidRPr="006F491D">
        <w:rPr>
          <w:b/>
          <w:bCs/>
          <w:shd w:val="clear" w:color="auto" w:fill="FFFFFF"/>
        </w:rPr>
        <w:t xml:space="preserve">Formula </w:t>
      </w:r>
      <w:r w:rsidR="00D64EEC" w:rsidRPr="006F491D">
        <w:rPr>
          <w:b/>
          <w:bCs/>
          <w:shd w:val="clear" w:color="auto" w:fill="FFFFFF"/>
        </w:rPr>
        <w:t>2.2</w:t>
      </w:r>
      <w:r w:rsidRPr="006F491D">
        <w:rPr>
          <w:b/>
          <w:bCs/>
          <w:shd w:val="clear" w:color="auto" w:fill="FFFFFF"/>
        </w:rPr>
        <w:t>. LDA Mallet Topic Assignment for Each Word Formula</w:t>
      </w:r>
    </w:p>
    <w:p w14:paraId="0256E10E" w14:textId="4F07BB37" w:rsidR="003439A6" w:rsidRPr="006F491D" w:rsidRDefault="00D64EEC" w:rsidP="00CA47D7">
      <w:pPr>
        <w:pStyle w:val="ListParagraph"/>
        <w:spacing w:line="480" w:lineRule="auto"/>
        <w:ind w:left="0"/>
        <w:rPr>
          <w:b/>
          <w:bCs/>
          <w:iCs/>
          <w:shd w:val="clear" w:color="auto" w:fill="FFFFFF"/>
        </w:rPr>
      </w:pPr>
      <m:oMathPara>
        <m:oMathParaPr>
          <m:jc m:val="center"/>
        </m:oMathParaPr>
        <m:oMath>
          <m:r>
            <m:rPr>
              <m:sty m:val="b"/>
            </m:rPr>
            <w:rPr>
              <w:rFonts w:ascii="Cambria Math" w:hAnsi="Cambria Math"/>
              <w:shd w:val="clear" w:color="auto" w:fill="FFFFFF"/>
            </w:rPr>
            <m:t>P(</m:t>
          </m:r>
          <m:sSub>
            <m:sSubPr>
              <m:ctrlPr>
                <w:rPr>
                  <w:rFonts w:ascii="Cambria Math" w:hAnsi="Cambria Math"/>
                  <w:b/>
                  <w:bCs/>
                  <w:iCs/>
                  <w:shd w:val="clear" w:color="auto" w:fill="FFFFFF"/>
                </w:rPr>
              </m:ctrlPr>
            </m:sSubPr>
            <m:e>
              <m:r>
                <m:rPr>
                  <m:sty m:val="b"/>
                </m:rPr>
                <w:rPr>
                  <w:rFonts w:ascii="Cambria Math" w:hAnsi="Cambria Math"/>
                  <w:shd w:val="clear" w:color="auto" w:fill="FFFFFF"/>
                </w:rPr>
                <m:t>z</m:t>
              </m:r>
            </m:e>
            <m:sub>
              <m:r>
                <m:rPr>
                  <m:sty m:val="b"/>
                </m:rPr>
                <w:rPr>
                  <w:rFonts w:ascii="Cambria Math" w:hAnsi="Cambria Math"/>
                  <w:shd w:val="clear" w:color="auto" w:fill="FFFFFF"/>
                </w:rPr>
                <m:t>d,n</m:t>
              </m:r>
            </m:sub>
          </m:sSub>
          <m:r>
            <m:rPr>
              <m:sty m:val="b"/>
            </m:rPr>
            <w:rPr>
              <w:rFonts w:ascii="Cambria Math" w:hAnsi="Cambria Math"/>
              <w:shd w:val="clear" w:color="auto" w:fill="FFFFFF"/>
            </w:rPr>
            <m:t xml:space="preserve">= k| </m:t>
          </m:r>
          <m:sSub>
            <m:sSubPr>
              <m:ctrlPr>
                <w:rPr>
                  <w:rFonts w:ascii="Cambria Math" w:hAnsi="Cambria Math"/>
                  <w:b/>
                  <w:bCs/>
                  <w:iCs/>
                  <w:shd w:val="clear" w:color="auto" w:fill="FFFFFF"/>
                </w:rPr>
              </m:ctrlPr>
            </m:sSubPr>
            <m:e>
              <m:acc>
                <m:accPr>
                  <m:chr m:val="⃗"/>
                  <m:ctrlPr>
                    <w:rPr>
                      <w:rFonts w:ascii="Cambria Math" w:hAnsi="Cambria Math"/>
                      <w:b/>
                      <w:bCs/>
                      <w:iCs/>
                      <w:shd w:val="clear" w:color="auto" w:fill="FFFFFF"/>
                    </w:rPr>
                  </m:ctrlPr>
                </m:accPr>
                <m:e>
                  <m:r>
                    <m:rPr>
                      <m:sty m:val="b"/>
                    </m:rPr>
                    <w:rPr>
                      <w:rFonts w:ascii="Cambria Math" w:hAnsi="Cambria Math"/>
                      <w:shd w:val="clear" w:color="auto" w:fill="FFFFFF"/>
                    </w:rPr>
                    <m:t>z</m:t>
                  </m:r>
                </m:e>
              </m:acc>
            </m:e>
            <m:sub>
              <m:r>
                <m:rPr>
                  <m:sty m:val="b"/>
                </m:rPr>
                <w:rPr>
                  <w:rFonts w:ascii="Cambria Math" w:hAnsi="Cambria Math"/>
                  <w:shd w:val="clear" w:color="auto" w:fill="FFFFFF"/>
                </w:rPr>
                <m:t>-d, n</m:t>
              </m:r>
            </m:sub>
          </m:sSub>
          <m:r>
            <m:rPr>
              <m:sty m:val="b"/>
            </m:rPr>
            <w:rPr>
              <w:rFonts w:ascii="Cambria Math" w:hAnsi="Cambria Math"/>
              <w:shd w:val="clear" w:color="auto" w:fill="FFFFFF"/>
            </w:rPr>
            <m:t xml:space="preserve">, </m:t>
          </m:r>
          <m:acc>
            <m:accPr>
              <m:chr m:val="⃗"/>
              <m:ctrlPr>
                <w:rPr>
                  <w:rFonts w:ascii="Cambria Math" w:hAnsi="Cambria Math"/>
                  <w:b/>
                  <w:bCs/>
                  <w:iCs/>
                  <w:shd w:val="clear" w:color="auto" w:fill="FFFFFF"/>
                </w:rPr>
              </m:ctrlPr>
            </m:accPr>
            <m:e>
              <m:r>
                <m:rPr>
                  <m:sty m:val="b"/>
                </m:rPr>
                <w:rPr>
                  <w:rFonts w:ascii="Cambria Math" w:hAnsi="Cambria Math"/>
                  <w:shd w:val="clear" w:color="auto" w:fill="FFFFFF"/>
                </w:rPr>
                <m:t>w</m:t>
              </m:r>
            </m:e>
          </m:acc>
          <m:r>
            <m:rPr>
              <m:sty m:val="b"/>
            </m:rPr>
            <w:rPr>
              <w:rFonts w:ascii="Cambria Math" w:hAnsi="Cambria Math"/>
              <w:shd w:val="clear" w:color="auto" w:fill="FFFFFF"/>
            </w:rPr>
            <m:t xml:space="preserve">, α, β)= </m:t>
          </m:r>
          <m:f>
            <m:fPr>
              <m:ctrlPr>
                <w:rPr>
                  <w:rFonts w:ascii="Cambria Math" w:hAnsi="Cambria Math"/>
                  <w:b/>
                  <w:bCs/>
                  <w:shd w:val="clear" w:color="auto" w:fill="FFFFFF"/>
                </w:rPr>
              </m:ctrlPr>
            </m:fPr>
            <m:num>
              <m:sSub>
                <m:sSubPr>
                  <m:ctrlPr>
                    <w:rPr>
                      <w:rFonts w:ascii="Cambria Math" w:hAnsi="Cambria Math"/>
                      <w:b/>
                      <w:bCs/>
                      <w:shd w:val="clear" w:color="auto" w:fill="FFFFFF"/>
                    </w:rPr>
                  </m:ctrlPr>
                </m:sSubPr>
                <m:e>
                  <m:r>
                    <m:rPr>
                      <m:sty m:val="b"/>
                    </m:rPr>
                    <w:rPr>
                      <w:rFonts w:ascii="Cambria Math" w:hAnsi="Cambria Math"/>
                      <w:shd w:val="clear" w:color="auto" w:fill="FFFFFF"/>
                    </w:rPr>
                    <m:t>n</m:t>
                  </m:r>
                </m:e>
                <m:sub>
                  <m:r>
                    <m:rPr>
                      <m:sty m:val="b"/>
                    </m:rPr>
                    <w:rPr>
                      <w:rFonts w:ascii="Cambria Math" w:hAnsi="Cambria Math"/>
                      <w:shd w:val="clear" w:color="auto" w:fill="FFFFFF"/>
                    </w:rPr>
                    <m:t>d, k</m:t>
                  </m:r>
                </m:sub>
              </m:sSub>
              <m:r>
                <m:rPr>
                  <m:sty m:val="b"/>
                </m:rPr>
                <w:rPr>
                  <w:rFonts w:ascii="Cambria Math" w:hAnsi="Cambria Math"/>
                  <w:shd w:val="clear" w:color="auto" w:fill="FFFFFF"/>
                </w:rPr>
                <m:t xml:space="preserve"> + </m:t>
              </m:r>
              <m:sSub>
                <m:sSubPr>
                  <m:ctrlPr>
                    <w:rPr>
                      <w:rFonts w:ascii="Cambria Math" w:hAnsi="Cambria Math"/>
                      <w:b/>
                      <w:bCs/>
                      <w:shd w:val="clear" w:color="auto" w:fill="FFFFFF"/>
                    </w:rPr>
                  </m:ctrlPr>
                </m:sSubPr>
                <m:e>
                  <m:r>
                    <m:rPr>
                      <m:sty m:val="b"/>
                    </m:rPr>
                    <w:rPr>
                      <w:rFonts w:ascii="Cambria Math" w:hAnsi="Cambria Math"/>
                      <w:shd w:val="clear" w:color="auto" w:fill="FFFFFF"/>
                    </w:rPr>
                    <m:t>θ</m:t>
                  </m:r>
                </m:e>
                <m:sub>
                  <m:r>
                    <m:rPr>
                      <m:sty m:val="b"/>
                    </m:rPr>
                    <w:rPr>
                      <w:rFonts w:ascii="Cambria Math" w:hAnsi="Cambria Math"/>
                      <w:shd w:val="clear" w:color="auto" w:fill="FFFFFF"/>
                    </w:rPr>
                    <m:t>k</m:t>
                  </m:r>
                </m:sub>
              </m:sSub>
            </m:num>
            <m:den>
              <m:nary>
                <m:naryPr>
                  <m:chr m:val="∑"/>
                  <m:limLoc m:val="undOvr"/>
                  <m:ctrlPr>
                    <w:rPr>
                      <w:rFonts w:ascii="Cambria Math" w:hAnsi="Cambria Math"/>
                      <w:b/>
                      <w:bCs/>
                      <w:shd w:val="clear" w:color="auto" w:fill="FFFFFF"/>
                    </w:rPr>
                  </m:ctrlPr>
                </m:naryPr>
                <m:sub>
                  <m:r>
                    <m:rPr>
                      <m:sty m:val="b"/>
                    </m:rPr>
                    <w:rPr>
                      <w:rFonts w:ascii="Cambria Math" w:hAnsi="Cambria Math"/>
                      <w:shd w:val="clear" w:color="auto" w:fill="FFFFFF"/>
                    </w:rPr>
                    <m:t>i</m:t>
                  </m:r>
                </m:sub>
                <m:sup>
                  <m:r>
                    <m:rPr>
                      <m:sty m:val="b"/>
                    </m:rPr>
                    <w:rPr>
                      <w:rFonts w:ascii="Cambria Math" w:hAnsi="Cambria Math"/>
                      <w:shd w:val="clear" w:color="auto" w:fill="FFFFFF"/>
                    </w:rPr>
                    <m:t>k</m:t>
                  </m:r>
                </m:sup>
                <m:e>
                  <m:sSub>
                    <m:sSubPr>
                      <m:ctrlPr>
                        <w:rPr>
                          <w:rFonts w:ascii="Cambria Math" w:hAnsi="Cambria Math"/>
                          <w:b/>
                          <w:bCs/>
                          <w:shd w:val="clear" w:color="auto" w:fill="FFFFFF"/>
                        </w:rPr>
                      </m:ctrlPr>
                    </m:sSubPr>
                    <m:e>
                      <m:r>
                        <m:rPr>
                          <m:sty m:val="b"/>
                        </m:rPr>
                        <w:rPr>
                          <w:rFonts w:ascii="Cambria Math" w:hAnsi="Cambria Math"/>
                          <w:shd w:val="clear" w:color="auto" w:fill="FFFFFF"/>
                        </w:rPr>
                        <m:t>n</m:t>
                      </m:r>
                    </m:e>
                    <m:sub>
                      <m:r>
                        <m:rPr>
                          <m:sty m:val="b"/>
                        </m:rPr>
                        <w:rPr>
                          <w:rFonts w:ascii="Cambria Math" w:hAnsi="Cambria Math"/>
                          <w:shd w:val="clear" w:color="auto" w:fill="FFFFFF"/>
                        </w:rPr>
                        <m:t>d, i</m:t>
                      </m:r>
                    </m:sub>
                  </m:sSub>
                  <m:r>
                    <m:rPr>
                      <m:sty m:val="b"/>
                    </m:rPr>
                    <w:rPr>
                      <w:rFonts w:ascii="Cambria Math" w:hAnsi="Cambria Math"/>
                      <w:shd w:val="clear" w:color="auto" w:fill="FFFFFF"/>
                    </w:rPr>
                    <m:t xml:space="preserve"> + </m:t>
                  </m:r>
                  <m:sSub>
                    <m:sSubPr>
                      <m:ctrlPr>
                        <w:rPr>
                          <w:rFonts w:ascii="Cambria Math" w:hAnsi="Cambria Math"/>
                          <w:b/>
                          <w:bCs/>
                          <w:shd w:val="clear" w:color="auto" w:fill="FFFFFF"/>
                        </w:rPr>
                      </m:ctrlPr>
                    </m:sSubPr>
                    <m:e>
                      <m:r>
                        <m:rPr>
                          <m:sty m:val="b"/>
                        </m:rPr>
                        <w:rPr>
                          <w:rFonts w:ascii="Cambria Math" w:hAnsi="Cambria Math"/>
                          <w:shd w:val="clear" w:color="auto" w:fill="FFFFFF"/>
                        </w:rPr>
                        <m:t>θ</m:t>
                      </m:r>
                    </m:e>
                    <m:sub>
                      <m:r>
                        <m:rPr>
                          <m:sty m:val="b"/>
                        </m:rPr>
                        <w:rPr>
                          <w:rFonts w:ascii="Cambria Math" w:hAnsi="Cambria Math"/>
                          <w:shd w:val="clear" w:color="auto" w:fill="FFFFFF"/>
                        </w:rPr>
                        <m:t>i</m:t>
                      </m:r>
                    </m:sub>
                  </m:sSub>
                  <m:r>
                    <m:rPr>
                      <m:sty m:val="b"/>
                    </m:rPr>
                    <w:rPr>
                      <w:rFonts w:ascii="Cambria Math" w:hAnsi="Cambria Math"/>
                      <w:shd w:val="clear" w:color="auto" w:fill="FFFFFF"/>
                    </w:rPr>
                    <m:t xml:space="preserve"> </m:t>
                  </m:r>
                </m:e>
              </m:nary>
            </m:den>
          </m:f>
          <m:f>
            <m:fPr>
              <m:ctrlPr>
                <w:rPr>
                  <w:rFonts w:ascii="Cambria Math" w:hAnsi="Cambria Math"/>
                  <w:b/>
                  <w:bCs/>
                  <w:shd w:val="clear" w:color="auto" w:fill="FFFFFF"/>
                </w:rPr>
              </m:ctrlPr>
            </m:fPr>
            <m:num>
              <m:sSub>
                <m:sSubPr>
                  <m:ctrlPr>
                    <w:rPr>
                      <w:rFonts w:ascii="Cambria Math" w:hAnsi="Cambria Math"/>
                      <w:b/>
                      <w:bCs/>
                      <w:shd w:val="clear" w:color="auto" w:fill="FFFFFF"/>
                    </w:rPr>
                  </m:ctrlPr>
                </m:sSubPr>
                <m:e>
                  <m:r>
                    <m:rPr>
                      <m:sty m:val="b"/>
                    </m:rPr>
                    <w:rPr>
                      <w:rFonts w:ascii="Cambria Math" w:hAnsi="Cambria Math"/>
                      <w:shd w:val="clear" w:color="auto" w:fill="FFFFFF"/>
                    </w:rPr>
                    <m:t>v</m:t>
                  </m:r>
                </m:e>
                <m:sub>
                  <m:r>
                    <m:rPr>
                      <m:sty m:val="b"/>
                    </m:rPr>
                    <w:rPr>
                      <w:rFonts w:ascii="Cambria Math" w:hAnsi="Cambria Math"/>
                      <w:shd w:val="clear" w:color="auto" w:fill="FFFFFF"/>
                    </w:rPr>
                    <m:t xml:space="preserve">k,  </m:t>
                  </m:r>
                  <m:sSub>
                    <m:sSubPr>
                      <m:ctrlPr>
                        <w:rPr>
                          <w:rFonts w:ascii="Cambria Math" w:hAnsi="Cambria Math"/>
                          <w:b/>
                          <w:bCs/>
                          <w:shd w:val="clear" w:color="auto" w:fill="FFFFFF"/>
                        </w:rPr>
                      </m:ctrlPr>
                    </m:sSubPr>
                    <m:e>
                      <m:r>
                        <m:rPr>
                          <m:sty m:val="b"/>
                        </m:rPr>
                        <w:rPr>
                          <w:rFonts w:ascii="Cambria Math" w:hAnsi="Cambria Math"/>
                          <w:shd w:val="clear" w:color="auto" w:fill="FFFFFF"/>
                        </w:rPr>
                        <m:t>w</m:t>
                      </m:r>
                    </m:e>
                    <m:sub>
                      <m:r>
                        <m:rPr>
                          <m:sty m:val="b"/>
                        </m:rPr>
                        <w:rPr>
                          <w:rFonts w:ascii="Cambria Math" w:hAnsi="Cambria Math"/>
                          <w:shd w:val="clear" w:color="auto" w:fill="FFFFFF"/>
                        </w:rPr>
                        <m:t>d,n</m:t>
                      </m:r>
                    </m:sub>
                  </m:sSub>
                </m:sub>
              </m:sSub>
              <m:r>
                <m:rPr>
                  <m:sty m:val="b"/>
                </m:rPr>
                <w:rPr>
                  <w:rFonts w:ascii="Cambria Math" w:hAnsi="Cambria Math"/>
                  <w:shd w:val="clear" w:color="auto" w:fill="FFFFFF"/>
                </w:rPr>
                <m:t xml:space="preserve"> + </m:t>
              </m:r>
              <m:sSub>
                <m:sSubPr>
                  <m:ctrlPr>
                    <w:rPr>
                      <w:rFonts w:ascii="Cambria Math" w:hAnsi="Cambria Math"/>
                      <w:b/>
                      <w:bCs/>
                      <w:shd w:val="clear" w:color="auto" w:fill="FFFFFF"/>
                    </w:rPr>
                  </m:ctrlPr>
                </m:sSubPr>
                <m:e>
                  <m:r>
                    <m:rPr>
                      <m:sty m:val="b"/>
                    </m:rPr>
                    <w:rPr>
                      <w:rFonts w:ascii="Cambria Math" w:hAnsi="Cambria Math"/>
                      <w:shd w:val="clear" w:color="auto" w:fill="FFFFFF"/>
                    </w:rPr>
                    <m:t>φ</m:t>
                  </m:r>
                </m:e>
                <m:sub>
                  <m:sSub>
                    <m:sSubPr>
                      <m:ctrlPr>
                        <w:rPr>
                          <w:rFonts w:ascii="Cambria Math" w:hAnsi="Cambria Math"/>
                          <w:b/>
                          <w:bCs/>
                          <w:shd w:val="clear" w:color="auto" w:fill="FFFFFF"/>
                        </w:rPr>
                      </m:ctrlPr>
                    </m:sSubPr>
                    <m:e>
                      <m:r>
                        <m:rPr>
                          <m:sty m:val="b"/>
                        </m:rPr>
                        <w:rPr>
                          <w:rFonts w:ascii="Cambria Math" w:hAnsi="Cambria Math"/>
                          <w:shd w:val="clear" w:color="auto" w:fill="FFFFFF"/>
                        </w:rPr>
                        <m:t>w</m:t>
                      </m:r>
                    </m:e>
                    <m:sub>
                      <m:r>
                        <m:rPr>
                          <m:sty m:val="b"/>
                        </m:rPr>
                        <w:rPr>
                          <w:rFonts w:ascii="Cambria Math" w:hAnsi="Cambria Math"/>
                          <w:shd w:val="clear" w:color="auto" w:fill="FFFFFF"/>
                        </w:rPr>
                        <m:t>d,n</m:t>
                      </m:r>
                    </m:sub>
                  </m:sSub>
                </m:sub>
              </m:sSub>
            </m:num>
            <m:den>
              <m:nary>
                <m:naryPr>
                  <m:chr m:val="∑"/>
                  <m:limLoc m:val="undOvr"/>
                  <m:supHide m:val="1"/>
                  <m:ctrlPr>
                    <w:rPr>
                      <w:rFonts w:ascii="Cambria Math" w:hAnsi="Cambria Math"/>
                      <w:b/>
                      <w:bCs/>
                      <w:shd w:val="clear" w:color="auto" w:fill="FFFFFF"/>
                    </w:rPr>
                  </m:ctrlPr>
                </m:naryPr>
                <m:sub>
                  <m:r>
                    <m:rPr>
                      <m:sty m:val="b"/>
                    </m:rPr>
                    <w:rPr>
                      <w:rFonts w:ascii="Cambria Math" w:hAnsi="Cambria Math"/>
                      <w:shd w:val="clear" w:color="auto" w:fill="FFFFFF"/>
                    </w:rPr>
                    <m:t>i</m:t>
                  </m:r>
                </m:sub>
                <m:sup/>
                <m:e>
                  <m:sSub>
                    <m:sSubPr>
                      <m:ctrlPr>
                        <w:rPr>
                          <w:rFonts w:ascii="Cambria Math" w:hAnsi="Cambria Math"/>
                          <w:b/>
                          <w:bCs/>
                          <w:shd w:val="clear" w:color="auto" w:fill="FFFFFF"/>
                        </w:rPr>
                      </m:ctrlPr>
                    </m:sSubPr>
                    <m:e>
                      <m:r>
                        <m:rPr>
                          <m:sty m:val="b"/>
                        </m:rPr>
                        <w:rPr>
                          <w:rFonts w:ascii="Cambria Math" w:hAnsi="Cambria Math"/>
                          <w:shd w:val="clear" w:color="auto" w:fill="FFFFFF"/>
                        </w:rPr>
                        <m:t>v</m:t>
                      </m:r>
                    </m:e>
                    <m:sub>
                      <m:r>
                        <m:rPr>
                          <m:sty m:val="b"/>
                        </m:rPr>
                        <w:rPr>
                          <w:rFonts w:ascii="Cambria Math" w:hAnsi="Cambria Math"/>
                          <w:shd w:val="clear" w:color="auto" w:fill="FFFFFF"/>
                        </w:rPr>
                        <m:t>k,i</m:t>
                      </m:r>
                    </m:sub>
                  </m:sSub>
                  <m:r>
                    <m:rPr>
                      <m:sty m:val="b"/>
                    </m:rPr>
                    <w:rPr>
                      <w:rFonts w:ascii="Cambria Math" w:hAnsi="Cambria Math"/>
                      <w:shd w:val="clear" w:color="auto" w:fill="FFFFFF"/>
                    </w:rPr>
                    <m:t xml:space="preserve"> +</m:t>
                  </m:r>
                  <m:sSub>
                    <m:sSubPr>
                      <m:ctrlPr>
                        <w:rPr>
                          <w:rFonts w:ascii="Cambria Math" w:hAnsi="Cambria Math"/>
                          <w:b/>
                          <w:bCs/>
                          <w:shd w:val="clear" w:color="auto" w:fill="FFFFFF"/>
                        </w:rPr>
                      </m:ctrlPr>
                    </m:sSubPr>
                    <m:e>
                      <m:r>
                        <m:rPr>
                          <m:sty m:val="b"/>
                        </m:rPr>
                        <w:rPr>
                          <w:rFonts w:ascii="Cambria Math" w:hAnsi="Cambria Math"/>
                          <w:shd w:val="clear" w:color="auto" w:fill="FFFFFF"/>
                        </w:rPr>
                        <m:t xml:space="preserve"> φ</m:t>
                      </m:r>
                    </m:e>
                    <m:sub>
                      <m:r>
                        <m:rPr>
                          <m:sty m:val="b"/>
                        </m:rPr>
                        <w:rPr>
                          <w:rFonts w:ascii="Cambria Math" w:hAnsi="Cambria Math"/>
                          <w:shd w:val="clear" w:color="auto" w:fill="FFFFFF"/>
                        </w:rPr>
                        <m:t>i</m:t>
                      </m:r>
                    </m:sub>
                  </m:sSub>
                </m:e>
              </m:nary>
            </m:den>
          </m:f>
        </m:oMath>
      </m:oMathPara>
    </w:p>
    <w:p w14:paraId="48E2F4F4" w14:textId="23676FE7" w:rsidR="00605F79" w:rsidRPr="006F491D" w:rsidRDefault="00D64EEC" w:rsidP="00AC485B">
      <w:pPr>
        <w:spacing w:line="480" w:lineRule="auto"/>
        <w:ind w:firstLine="692"/>
        <w:jc w:val="both"/>
        <w:rPr>
          <w:shd w:val="clear" w:color="auto" w:fill="FFFFFF"/>
        </w:rPr>
      </w:pPr>
      <w:r w:rsidRPr="006F491D">
        <w:rPr>
          <w:shd w:val="clear" w:color="auto" w:fill="FFFFFF"/>
        </w:rPr>
        <w:t>w</w:t>
      </w:r>
      <w:r w:rsidR="003439A6" w:rsidRPr="006F491D">
        <w:rPr>
          <w:shd w:val="clear" w:color="auto" w:fill="FFFFFF"/>
        </w:rPr>
        <w:t>here</w:t>
      </w:r>
      <w:r w:rsidRPr="006F491D">
        <w:rPr>
          <w:shd w:val="clear" w:color="auto" w:fill="FFFFFF"/>
        </w:rPr>
        <w:t xml:space="preserve"> </w:t>
      </w:r>
      <w:r w:rsidR="003439A6" w:rsidRPr="006F491D">
        <w:rPr>
          <w:shd w:val="clear" w:color="auto" w:fill="FFFFFF"/>
        </w:rPr>
        <w:t>P (</w:t>
      </w:r>
      <m:oMath>
        <m:sSub>
          <m:sSubPr>
            <m:ctrlPr>
              <w:rPr>
                <w:rFonts w:ascii="Cambria Math" w:hAnsi="Cambria Math"/>
                <w:shd w:val="clear" w:color="auto" w:fill="FFFFFF"/>
              </w:rPr>
            </m:ctrlPr>
          </m:sSubPr>
          <m:e>
            <m:r>
              <m:rPr>
                <m:sty m:val="p"/>
              </m:rPr>
              <w:rPr>
                <w:rFonts w:ascii="Cambria Math" w:hAnsi="Cambria Math"/>
                <w:shd w:val="clear" w:color="auto" w:fill="FFFFFF"/>
              </w:rPr>
              <m:t>z</m:t>
            </m:r>
          </m:e>
          <m:sub>
            <m:r>
              <m:rPr>
                <m:sty m:val="p"/>
              </m:rPr>
              <w:rPr>
                <w:rFonts w:ascii="Cambria Math" w:hAnsi="Cambria Math"/>
                <w:shd w:val="clear" w:color="auto" w:fill="FFFFFF"/>
              </w:rPr>
              <m:t>d,n</m:t>
            </m:r>
          </m:sub>
        </m:sSub>
        <m:r>
          <m:rPr>
            <m:sty m:val="p"/>
          </m:rPr>
          <w:rPr>
            <w:rFonts w:ascii="Cambria Math" w:hAnsi="Cambria Math"/>
            <w:shd w:val="clear" w:color="auto" w:fill="FFFFFF"/>
          </w:rPr>
          <m:t xml:space="preserve"> = k</m:t>
        </m:r>
      </m:oMath>
      <w:r w:rsidR="003439A6" w:rsidRPr="006F491D">
        <w:rPr>
          <w:shd w:val="clear" w:color="auto" w:fill="FFFFFF"/>
        </w:rPr>
        <w:t xml:space="preserve">) is the probability </w:t>
      </w:r>
      <w:r w:rsidRPr="006F491D">
        <w:rPr>
          <w:shd w:val="clear" w:color="auto" w:fill="FFFFFF"/>
        </w:rPr>
        <w:t xml:space="preserve">word n </w:t>
      </w:r>
      <w:r w:rsidR="003439A6" w:rsidRPr="006F491D">
        <w:rPr>
          <w:shd w:val="clear" w:color="auto" w:fill="FFFFFF"/>
        </w:rPr>
        <w:t xml:space="preserve">is assigned to topic </w:t>
      </w:r>
      <w:r w:rsidRPr="006F491D">
        <w:rPr>
          <w:shd w:val="clear" w:color="auto" w:fill="FFFFFF"/>
        </w:rPr>
        <w:t>k</w:t>
      </w:r>
      <w:r w:rsidR="003439A6" w:rsidRPr="006F491D">
        <w:rPr>
          <w:shd w:val="clear" w:color="auto" w:fill="FFFFFF"/>
        </w:rPr>
        <w:t xml:space="preserve">, </w:t>
      </w:r>
      <m:oMath>
        <m:sSub>
          <m:sSubPr>
            <m:ctrlPr>
              <w:rPr>
                <w:rFonts w:ascii="Cambria Math" w:hAnsi="Cambria Math"/>
                <w:b/>
                <w:bCs/>
                <w:iCs/>
                <w:shd w:val="clear" w:color="auto" w:fill="FFFFFF"/>
              </w:rPr>
            </m:ctrlPr>
          </m:sSubPr>
          <m:e>
            <m:acc>
              <m:accPr>
                <m:chr m:val="⃗"/>
                <m:ctrlPr>
                  <w:rPr>
                    <w:rFonts w:ascii="Cambria Math" w:hAnsi="Cambria Math"/>
                    <w:b/>
                    <w:bCs/>
                    <w:iCs/>
                    <w:shd w:val="clear" w:color="auto" w:fill="FFFFFF"/>
                  </w:rPr>
                </m:ctrlPr>
              </m:accPr>
              <m:e>
                <m:r>
                  <m:rPr>
                    <m:sty m:val="b"/>
                  </m:rPr>
                  <w:rPr>
                    <w:rFonts w:ascii="Cambria Math" w:hAnsi="Cambria Math"/>
                    <w:shd w:val="clear" w:color="auto" w:fill="FFFFFF"/>
                  </w:rPr>
                  <m:t>z</m:t>
                </m:r>
              </m:e>
            </m:acc>
          </m:e>
          <m:sub>
            <m:r>
              <m:rPr>
                <m:sty m:val="b"/>
              </m:rPr>
              <w:rPr>
                <w:rFonts w:ascii="Cambria Math" w:hAnsi="Cambria Math"/>
                <w:shd w:val="clear" w:color="auto" w:fill="FFFFFF"/>
              </w:rPr>
              <m:t>-d, n</m:t>
            </m:r>
          </m:sub>
        </m:sSub>
      </m:oMath>
      <w:r w:rsidR="003439A6" w:rsidRPr="006F491D">
        <w:rPr>
          <w:shd w:val="clear" w:color="auto" w:fill="FFFFFF"/>
        </w:rPr>
        <w:t xml:space="preserve"> are other </w:t>
      </w:r>
      <w:r w:rsidRPr="006F491D">
        <w:rPr>
          <w:shd w:val="clear" w:color="auto" w:fill="FFFFFF"/>
        </w:rPr>
        <w:t xml:space="preserve">word </w:t>
      </w:r>
      <w:r w:rsidR="003439A6" w:rsidRPr="006F491D">
        <w:rPr>
          <w:shd w:val="clear" w:color="auto" w:fill="FFFFFF"/>
        </w:rPr>
        <w:t xml:space="preserve">except for </w:t>
      </w:r>
      <w:r w:rsidRPr="006F491D">
        <w:rPr>
          <w:shd w:val="clear" w:color="auto" w:fill="FFFFFF"/>
        </w:rPr>
        <w:t>the considering word n (within one document)</w:t>
      </w:r>
      <w:r w:rsidR="003439A6" w:rsidRPr="006F491D">
        <w:rPr>
          <w:shd w:val="clear" w:color="auto" w:fill="FFFFFF"/>
        </w:rPr>
        <w:t xml:space="preserve">, </w:t>
      </w:r>
      <m:oMath>
        <m:sSub>
          <m:sSubPr>
            <m:ctrlPr>
              <w:rPr>
                <w:rFonts w:ascii="Cambria Math" w:hAnsi="Cambria Math"/>
                <w:shd w:val="clear" w:color="auto" w:fill="FFFFFF"/>
              </w:rPr>
            </m:ctrlPr>
          </m:sSubPr>
          <m:e>
            <m:r>
              <m:rPr>
                <m:sty m:val="p"/>
              </m:rPr>
              <w:rPr>
                <w:rFonts w:ascii="Cambria Math" w:hAnsi="Cambria Math"/>
                <w:shd w:val="clear" w:color="auto" w:fill="FFFFFF"/>
              </w:rPr>
              <m:t>θ</m:t>
            </m:r>
          </m:e>
          <m:sub>
            <m:r>
              <m:rPr>
                <m:sty m:val="p"/>
              </m:rPr>
              <w:rPr>
                <w:rFonts w:ascii="Cambria Math" w:hAnsi="Cambria Math"/>
                <w:shd w:val="clear" w:color="auto" w:fill="FFFFFF"/>
              </w:rPr>
              <m:t>k</m:t>
            </m:r>
          </m:sub>
        </m:sSub>
      </m:oMath>
      <w:r w:rsidRPr="006F491D">
        <w:rPr>
          <w:shd w:val="clear" w:color="auto" w:fill="FFFFFF"/>
        </w:rPr>
        <w:t xml:space="preserve"> is the distribution of topic k in document d, </w:t>
      </w:r>
      <m:oMath>
        <m:nary>
          <m:naryPr>
            <m:chr m:val="∑"/>
            <m:limLoc m:val="undOvr"/>
            <m:ctrlPr>
              <w:rPr>
                <w:rFonts w:ascii="Cambria Math" w:hAnsi="Cambria Math"/>
                <w:shd w:val="clear" w:color="auto" w:fill="FFFFFF"/>
              </w:rPr>
            </m:ctrlPr>
          </m:naryPr>
          <m:sub>
            <m:r>
              <m:rPr>
                <m:sty m:val="p"/>
              </m:rPr>
              <w:rPr>
                <w:rFonts w:ascii="Cambria Math" w:hAnsi="Cambria Math"/>
                <w:shd w:val="clear" w:color="auto" w:fill="FFFFFF"/>
              </w:rPr>
              <m:t>i</m:t>
            </m:r>
          </m:sub>
          <m:sup>
            <m:r>
              <m:rPr>
                <m:sty m:val="p"/>
              </m:rPr>
              <w:rPr>
                <w:rFonts w:ascii="Cambria Math" w:hAnsi="Cambria Math"/>
                <w:shd w:val="clear" w:color="auto" w:fill="FFFFFF"/>
              </w:rPr>
              <m:t>k</m:t>
            </m:r>
          </m:sup>
          <m:e>
            <m:r>
              <w:rPr>
                <w:rFonts w:ascii="Cambria Math" w:hAnsi="Cambria Math"/>
                <w:shd w:val="clear" w:color="auto" w:fill="FFFFFF"/>
              </w:rPr>
              <m:t>(</m:t>
            </m:r>
            <m:sSub>
              <m:sSubPr>
                <m:ctrlPr>
                  <w:rPr>
                    <w:rFonts w:ascii="Cambria Math" w:hAnsi="Cambria Math"/>
                    <w:shd w:val="clear" w:color="auto" w:fill="FFFFFF"/>
                  </w:rPr>
                </m:ctrlPr>
              </m:sSubPr>
              <m:e>
                <m:r>
                  <m:rPr>
                    <m:sty m:val="p"/>
                  </m:rPr>
                  <w:rPr>
                    <w:rFonts w:ascii="Cambria Math" w:hAnsi="Cambria Math"/>
                    <w:shd w:val="clear" w:color="auto" w:fill="FFFFFF"/>
                  </w:rPr>
                  <m:t>n</m:t>
                </m:r>
              </m:e>
              <m:sub>
                <m:r>
                  <m:rPr>
                    <m:sty m:val="p"/>
                  </m:rPr>
                  <w:rPr>
                    <w:rFonts w:ascii="Cambria Math" w:hAnsi="Cambria Math"/>
                    <w:shd w:val="clear" w:color="auto" w:fill="FFFFFF"/>
                  </w:rPr>
                  <m:t>d, i</m:t>
                </m:r>
              </m:sub>
            </m:sSub>
            <m:r>
              <m:rPr>
                <m:sty m:val="p"/>
              </m:rPr>
              <w:rPr>
                <w:rFonts w:ascii="Cambria Math" w:hAnsi="Cambria Math"/>
                <w:shd w:val="clear" w:color="auto" w:fill="FFFFFF"/>
              </w:rPr>
              <m:t xml:space="preserve"> + </m:t>
            </m:r>
            <m:sSub>
              <m:sSubPr>
                <m:ctrlPr>
                  <w:rPr>
                    <w:rFonts w:ascii="Cambria Math" w:hAnsi="Cambria Math"/>
                    <w:shd w:val="clear" w:color="auto" w:fill="FFFFFF"/>
                  </w:rPr>
                </m:ctrlPr>
              </m:sSubPr>
              <m:e>
                <m:r>
                  <m:rPr>
                    <m:sty m:val="p"/>
                  </m:rPr>
                  <w:rPr>
                    <w:rFonts w:ascii="Cambria Math" w:hAnsi="Cambria Math"/>
                    <w:shd w:val="clear" w:color="auto" w:fill="FFFFFF"/>
                  </w:rPr>
                  <m:t>θ</m:t>
                </m:r>
              </m:e>
              <m:sub>
                <m:r>
                  <m:rPr>
                    <m:sty m:val="p"/>
                  </m:rPr>
                  <w:rPr>
                    <w:rFonts w:ascii="Cambria Math" w:hAnsi="Cambria Math"/>
                    <w:shd w:val="clear" w:color="auto" w:fill="FFFFFF"/>
                  </w:rPr>
                  <m:t>i</m:t>
                </m:r>
              </m:sub>
            </m:sSub>
            <m:r>
              <m:rPr>
                <m:sty m:val="p"/>
              </m:rPr>
              <w:rPr>
                <w:rFonts w:ascii="Cambria Math" w:hAnsi="Cambria Math"/>
                <w:shd w:val="clear" w:color="auto" w:fill="FFFFFF"/>
              </w:rPr>
              <m:t xml:space="preserve">) </m:t>
            </m:r>
          </m:e>
        </m:nary>
      </m:oMath>
      <w:r w:rsidRPr="006F491D">
        <w:rPr>
          <w:shd w:val="clear" w:color="auto" w:fill="FFFFFF"/>
        </w:rPr>
        <w:t xml:space="preserve">is total topic distributions of every </w:t>
      </w:r>
      <w:r w:rsidR="00CD43A8" w:rsidRPr="006F491D">
        <w:rPr>
          <w:shd w:val="clear" w:color="auto" w:fill="FFFFFF"/>
        </w:rPr>
        <w:t>document</w:t>
      </w:r>
      <w:r w:rsidRPr="006F491D">
        <w:rPr>
          <w:shd w:val="clear" w:color="auto" w:fill="FFFFFF"/>
        </w:rPr>
        <w:t xml:space="preserve"> in the corpus</w:t>
      </w:r>
      <w:r w:rsidR="00CD43A8" w:rsidRPr="006F491D">
        <w:rPr>
          <w:shd w:val="clear" w:color="auto" w:fill="FFFFFF"/>
        </w:rPr>
        <w:t xml:space="preserve"> that consist of word n</w:t>
      </w:r>
      <w:r w:rsidRPr="006F491D">
        <w:rPr>
          <w:shd w:val="clear" w:color="auto" w:fill="FFFFFF"/>
        </w:rPr>
        <w:t xml:space="preserve">, </w:t>
      </w:r>
      <m:oMath>
        <m:sSub>
          <m:sSubPr>
            <m:ctrlPr>
              <w:rPr>
                <w:rFonts w:ascii="Cambria Math" w:hAnsi="Cambria Math"/>
                <w:shd w:val="clear" w:color="auto" w:fill="FFFFFF"/>
              </w:rPr>
            </m:ctrlPr>
          </m:sSubPr>
          <m:e>
            <m:r>
              <m:rPr>
                <m:sty m:val="p"/>
              </m:rPr>
              <w:rPr>
                <w:rFonts w:ascii="Cambria Math" w:hAnsi="Cambria Math"/>
                <w:shd w:val="clear" w:color="auto" w:fill="FFFFFF"/>
              </w:rPr>
              <m:t>φ</m:t>
            </m:r>
          </m:e>
          <m:sub>
            <m:sSub>
              <m:sSubPr>
                <m:ctrlPr>
                  <w:rPr>
                    <w:rFonts w:ascii="Cambria Math" w:hAnsi="Cambria Math"/>
                    <w:shd w:val="clear" w:color="auto" w:fill="FFFFFF"/>
                  </w:rPr>
                </m:ctrlPr>
              </m:sSubPr>
              <m:e>
                <m:r>
                  <m:rPr>
                    <m:sty m:val="p"/>
                  </m:rPr>
                  <w:rPr>
                    <w:rFonts w:ascii="Cambria Math" w:hAnsi="Cambria Math"/>
                    <w:shd w:val="clear" w:color="auto" w:fill="FFFFFF"/>
                  </w:rPr>
                  <m:t>w</m:t>
                </m:r>
              </m:e>
              <m:sub>
                <m:r>
                  <m:rPr>
                    <m:sty m:val="p"/>
                  </m:rPr>
                  <w:rPr>
                    <w:rFonts w:ascii="Cambria Math" w:hAnsi="Cambria Math"/>
                    <w:shd w:val="clear" w:color="auto" w:fill="FFFFFF"/>
                  </w:rPr>
                  <m:t>d,n</m:t>
                </m:r>
              </m:sub>
            </m:sSub>
          </m:sub>
        </m:sSub>
      </m:oMath>
      <w:r w:rsidRPr="006F491D">
        <w:rPr>
          <w:shd w:val="clear" w:color="auto" w:fill="FFFFFF"/>
        </w:rPr>
        <w:t xml:space="preserve"> is word n distribution</w:t>
      </w:r>
      <w:r w:rsidR="00FF3DA9" w:rsidRPr="006F491D">
        <w:rPr>
          <w:shd w:val="clear" w:color="auto" w:fill="FFFFFF"/>
        </w:rPr>
        <w:t xml:space="preserve"> in </w:t>
      </w:r>
      <w:r w:rsidR="00CD43A8" w:rsidRPr="006F491D">
        <w:rPr>
          <w:shd w:val="clear" w:color="auto" w:fill="FFFFFF"/>
        </w:rPr>
        <w:t>topic k and current document</w:t>
      </w:r>
      <w:r w:rsidR="00FF3DA9" w:rsidRPr="006F491D">
        <w:rPr>
          <w:shd w:val="clear" w:color="auto" w:fill="FFFFFF"/>
        </w:rPr>
        <w:t xml:space="preserve">, </w:t>
      </w:r>
      <m:oMath>
        <m:nary>
          <m:naryPr>
            <m:chr m:val="∑"/>
            <m:limLoc m:val="undOvr"/>
            <m:supHide m:val="1"/>
            <m:ctrlPr>
              <w:rPr>
                <w:rFonts w:ascii="Cambria Math" w:hAnsi="Cambria Math"/>
                <w:shd w:val="clear" w:color="auto" w:fill="FFFFFF"/>
              </w:rPr>
            </m:ctrlPr>
          </m:naryPr>
          <m:sub>
            <m:r>
              <m:rPr>
                <m:sty m:val="p"/>
              </m:rPr>
              <w:rPr>
                <w:rFonts w:ascii="Cambria Math" w:hAnsi="Cambria Math"/>
                <w:shd w:val="clear" w:color="auto" w:fill="FFFFFF"/>
              </w:rPr>
              <m:t>i</m:t>
            </m:r>
          </m:sub>
          <m:sup/>
          <m:e>
            <m:sSub>
              <m:sSubPr>
                <m:ctrlPr>
                  <w:rPr>
                    <w:rFonts w:ascii="Cambria Math" w:hAnsi="Cambria Math"/>
                    <w:shd w:val="clear" w:color="auto" w:fill="FFFFFF"/>
                  </w:rPr>
                </m:ctrlPr>
              </m:sSubPr>
              <m:e>
                <m:r>
                  <m:rPr>
                    <m:sty m:val="p"/>
                  </m:rPr>
                  <w:rPr>
                    <w:rFonts w:ascii="Cambria Math" w:hAnsi="Cambria Math"/>
                    <w:shd w:val="clear" w:color="auto" w:fill="FFFFFF"/>
                  </w:rPr>
                  <m:t>v</m:t>
                </m:r>
              </m:e>
              <m:sub>
                <m:r>
                  <m:rPr>
                    <m:sty m:val="p"/>
                  </m:rPr>
                  <w:rPr>
                    <w:rFonts w:ascii="Cambria Math" w:hAnsi="Cambria Math"/>
                    <w:shd w:val="clear" w:color="auto" w:fill="FFFFFF"/>
                  </w:rPr>
                  <m:t>k,i</m:t>
                </m:r>
              </m:sub>
            </m:sSub>
            <m:r>
              <m:rPr>
                <m:sty m:val="p"/>
              </m:rPr>
              <w:rPr>
                <w:rFonts w:ascii="Cambria Math" w:hAnsi="Cambria Math"/>
                <w:shd w:val="clear" w:color="auto" w:fill="FFFFFF"/>
              </w:rPr>
              <m:t xml:space="preserve"> +</m:t>
            </m:r>
            <m:sSub>
              <m:sSubPr>
                <m:ctrlPr>
                  <w:rPr>
                    <w:rFonts w:ascii="Cambria Math" w:hAnsi="Cambria Math"/>
                    <w:shd w:val="clear" w:color="auto" w:fill="FFFFFF"/>
                  </w:rPr>
                </m:ctrlPr>
              </m:sSubPr>
              <m:e>
                <m:r>
                  <m:rPr>
                    <m:sty m:val="p"/>
                  </m:rPr>
                  <w:rPr>
                    <w:rFonts w:ascii="Cambria Math" w:hAnsi="Cambria Math"/>
                    <w:shd w:val="clear" w:color="auto" w:fill="FFFFFF"/>
                  </w:rPr>
                  <m:t xml:space="preserve"> φ</m:t>
                </m:r>
              </m:e>
              <m:sub>
                <m:r>
                  <m:rPr>
                    <m:sty m:val="p"/>
                  </m:rPr>
                  <w:rPr>
                    <w:rFonts w:ascii="Cambria Math" w:hAnsi="Cambria Math"/>
                    <w:shd w:val="clear" w:color="auto" w:fill="FFFFFF"/>
                  </w:rPr>
                  <m:t>i</m:t>
                </m:r>
              </m:sub>
            </m:sSub>
          </m:e>
        </m:nary>
      </m:oMath>
      <w:r w:rsidR="00CD43A8" w:rsidRPr="006F491D">
        <w:rPr>
          <w:shd w:val="clear" w:color="auto" w:fill="FFFFFF"/>
        </w:rPr>
        <w:t xml:space="preserve"> is total word n distribution of every topic in the document. </w:t>
      </w:r>
    </w:p>
    <w:p w14:paraId="45274978" w14:textId="473675C8" w:rsidR="00F250DC" w:rsidRPr="006F491D" w:rsidRDefault="00EF16AA" w:rsidP="001A5DF5">
      <w:pPr>
        <w:pStyle w:val="ListParagraph"/>
        <w:numPr>
          <w:ilvl w:val="2"/>
          <w:numId w:val="12"/>
        </w:numPr>
        <w:spacing w:line="480" w:lineRule="auto"/>
        <w:rPr>
          <w:shd w:val="clear" w:color="auto" w:fill="FFFFFF"/>
        </w:rPr>
      </w:pPr>
      <w:r w:rsidRPr="006F491D">
        <w:rPr>
          <w:b/>
          <w:bCs/>
          <w:i/>
          <w:iCs/>
        </w:rPr>
        <w:lastRenderedPageBreak/>
        <w:t xml:space="preserve">Correlated Topic Model (CTM) </w:t>
      </w:r>
    </w:p>
    <w:p w14:paraId="0FA5305E" w14:textId="34E06BA4" w:rsidR="00A23786" w:rsidRPr="006F491D" w:rsidRDefault="00DD5947" w:rsidP="00CA47D7">
      <w:pPr>
        <w:pStyle w:val="ListParagraph"/>
        <w:spacing w:before="100" w:beforeAutospacing="1" w:after="100" w:afterAutospacing="1" w:line="480" w:lineRule="auto"/>
        <w:ind w:left="0" w:firstLine="680"/>
        <w:jc w:val="both"/>
      </w:pPr>
      <w:r w:rsidRPr="006F491D">
        <w:t>This is a descendan</w:t>
      </w:r>
      <w:r w:rsidR="005F5A16" w:rsidRPr="006F491D">
        <w:t>ce</w:t>
      </w:r>
      <w:r w:rsidRPr="006F491D">
        <w:t xml:space="preserve"> of Linear Dirichlet Allocation and dependent on LDA algorithm [</w:t>
      </w:r>
      <w:hyperlink w:anchor="ref1" w:history="1">
        <w:r w:rsidR="000446AE" w:rsidRPr="006F491D">
          <w:rPr>
            <w:rStyle w:val="Hyperlink"/>
            <w:color w:val="auto"/>
            <w:u w:val="none"/>
          </w:rPr>
          <w:t>1</w:t>
        </w:r>
      </w:hyperlink>
      <w:r w:rsidRPr="006F491D">
        <w:t xml:space="preserve">].  </w:t>
      </w:r>
      <w:r w:rsidR="00601505" w:rsidRPr="006F491D">
        <w:t>Although LDA model Dirichlet distribution mechanism can support to find a dominant topic over the topic distribution within a document effectively, it fails to find correlation between topics for a document. For example, one news about politics may also related to environment and science. By applying the logistic normal distribution [</w:t>
      </w:r>
      <w:hyperlink w:anchor="ref12" w:history="1">
        <w:r w:rsidR="000446AE" w:rsidRPr="006F491D">
          <w:rPr>
            <w:rStyle w:val="Hyperlink"/>
            <w:color w:val="auto"/>
            <w:u w:val="none"/>
          </w:rPr>
          <w:t>12</w:t>
        </w:r>
      </w:hyperlink>
      <w:r w:rsidR="00601505" w:rsidRPr="006F491D">
        <w:t xml:space="preserve">], CTM is a better fit than LDA when looking for sets of topics </w:t>
      </w:r>
      <w:r w:rsidR="00A52013" w:rsidRPr="006F491D">
        <w:t>in the field of OCRed.</w:t>
      </w:r>
    </w:p>
    <w:p w14:paraId="6A3F064C" w14:textId="4CCF50C6" w:rsidR="002B0C5D" w:rsidRPr="006F491D" w:rsidRDefault="002B0C5D" w:rsidP="001A5DF5">
      <w:pPr>
        <w:pStyle w:val="Heading2"/>
        <w:numPr>
          <w:ilvl w:val="1"/>
          <w:numId w:val="12"/>
        </w:numPr>
        <w:spacing w:line="480" w:lineRule="auto"/>
        <w:rPr>
          <w:rFonts w:eastAsia="Times New Roman" w:cs="Times New Roman"/>
          <w:b/>
          <w:bCs/>
          <w:sz w:val="28"/>
          <w:szCs w:val="28"/>
        </w:rPr>
      </w:pPr>
      <w:bookmarkStart w:id="65" w:name="_Toc75177278"/>
      <w:bookmarkStart w:id="66" w:name="_Toc78037104"/>
      <w:r w:rsidRPr="006F491D">
        <w:rPr>
          <w:rFonts w:eastAsia="Times New Roman" w:cs="Times New Roman"/>
          <w:b/>
          <w:bCs/>
          <w:sz w:val="28"/>
          <w:szCs w:val="28"/>
        </w:rPr>
        <w:t xml:space="preserve">Related Research on </w:t>
      </w:r>
      <w:r w:rsidRPr="006F491D">
        <w:rPr>
          <w:rFonts w:cs="Times New Roman"/>
          <w:b/>
          <w:bCs/>
          <w:sz w:val="28"/>
          <w:szCs w:val="28"/>
        </w:rPr>
        <w:t>Sequential- based Models, Attention- based Models</w:t>
      </w:r>
      <w:bookmarkEnd w:id="65"/>
      <w:bookmarkEnd w:id="66"/>
    </w:p>
    <w:p w14:paraId="7F036326" w14:textId="6B5E7F2E" w:rsidR="002B0C5D" w:rsidRPr="006F491D" w:rsidRDefault="009D43A9" w:rsidP="00CA47D7">
      <w:pPr>
        <w:spacing w:line="480" w:lineRule="auto"/>
        <w:ind w:firstLine="680"/>
        <w:jc w:val="both"/>
      </w:pPr>
      <w:r w:rsidRPr="006F491D">
        <w:t xml:space="preserve">The implementation of deep learning into building recommendation has been popular in recent years. There </w:t>
      </w:r>
      <w:r w:rsidR="000F29D8" w:rsidRPr="006F491D">
        <w:t>have been</w:t>
      </w:r>
      <w:r w:rsidRPr="006F491D">
        <w:t xml:space="preserve"> many renown systems introduced and </w:t>
      </w:r>
      <w:r w:rsidR="000F29D8" w:rsidRPr="006F491D">
        <w:t xml:space="preserve">some of them claimed to receive significant </w:t>
      </w:r>
      <w:r w:rsidR="00E8252E" w:rsidRPr="006F491D">
        <w:t>achievements</w:t>
      </w:r>
      <w:r w:rsidR="000F29D8" w:rsidRPr="006F491D">
        <w:t>.</w:t>
      </w:r>
      <w:r w:rsidR="00E8252E" w:rsidRPr="006F491D">
        <w:t xml:space="preserve"> There are two of deep learning methods to be profoundly taken into consideration in this research are Sequential</w:t>
      </w:r>
      <w:r w:rsidR="00F250DC" w:rsidRPr="006F491D">
        <w:t>- based</w:t>
      </w:r>
      <w:r w:rsidR="00E8252E" w:rsidRPr="006F491D">
        <w:t xml:space="preserve"> and Attention- based m</w:t>
      </w:r>
      <w:r w:rsidR="00F250DC" w:rsidRPr="006F491D">
        <w:t>ethods</w:t>
      </w:r>
      <w:r w:rsidR="00E8252E" w:rsidRPr="006F491D">
        <w:t xml:space="preserve">. </w:t>
      </w:r>
    </w:p>
    <w:p w14:paraId="5F9FABC8" w14:textId="7DAEFF94" w:rsidR="00F250DC" w:rsidRPr="006F491D" w:rsidRDefault="009D43A9" w:rsidP="001A5DF5">
      <w:pPr>
        <w:pStyle w:val="ListParagraph"/>
        <w:numPr>
          <w:ilvl w:val="2"/>
          <w:numId w:val="12"/>
        </w:numPr>
        <w:spacing w:line="480" w:lineRule="auto"/>
        <w:jc w:val="both"/>
        <w:rPr>
          <w:b/>
          <w:bCs/>
        </w:rPr>
      </w:pPr>
      <w:r w:rsidRPr="006F491D">
        <w:rPr>
          <w:b/>
          <w:bCs/>
        </w:rPr>
        <w:t>Sequential- based Models Introduction</w:t>
      </w:r>
    </w:p>
    <w:p w14:paraId="2C0DC47B" w14:textId="454412AB" w:rsidR="00F250DC" w:rsidRPr="006F491D" w:rsidRDefault="00F250DC" w:rsidP="00CA47D7">
      <w:pPr>
        <w:pStyle w:val="ListParagraph"/>
        <w:spacing w:line="480" w:lineRule="auto"/>
        <w:ind w:left="0" w:firstLine="680"/>
        <w:jc w:val="both"/>
      </w:pPr>
      <w:r w:rsidRPr="006F491D">
        <w:t>Every interaction of user worth considering: a click, a view, a like, an add- to- cart action, etc. Usually, customers do</w:t>
      </w:r>
      <w:r w:rsidR="00C05AE3" w:rsidRPr="006F491D">
        <w:t xml:space="preserve"> not</w:t>
      </w:r>
      <w:r w:rsidRPr="006F491D">
        <w:t xml:space="preserve"> do the only- one surf on website</w:t>
      </w:r>
      <w:r w:rsidR="00E77C1A" w:rsidRPr="006F491D">
        <w:t xml:space="preserve"> but</w:t>
      </w:r>
      <w:r w:rsidR="000D061B" w:rsidRPr="006F491D">
        <w:t xml:space="preserve"> </w:t>
      </w:r>
      <w:r w:rsidRPr="006F491D">
        <w:t>sequen</w:t>
      </w:r>
      <w:r w:rsidR="00E77C1A" w:rsidRPr="006F491D">
        <w:t>tial ones</w:t>
      </w:r>
      <w:r w:rsidRPr="006F491D">
        <w:t xml:space="preserve"> in</w:t>
      </w:r>
      <w:r w:rsidR="00E77C1A" w:rsidRPr="006F491D">
        <w:t xml:space="preserve"> </w:t>
      </w:r>
      <w:r w:rsidRPr="006F491D">
        <w:t>periodical/ random time</w:t>
      </w:r>
      <w:r w:rsidR="00E77C1A" w:rsidRPr="006F491D">
        <w:t>stamps</w:t>
      </w:r>
      <w:r w:rsidRPr="006F491D">
        <w:t xml:space="preserve">. </w:t>
      </w:r>
      <w:r w:rsidR="00E77C1A" w:rsidRPr="006F491D">
        <w:t>T</w:t>
      </w:r>
      <w:r w:rsidRPr="006F491D">
        <w:t xml:space="preserve">he website usually records </w:t>
      </w:r>
      <w:r w:rsidR="00E77C1A" w:rsidRPr="006F491D">
        <w:t xml:space="preserve">customer </w:t>
      </w:r>
      <w:r w:rsidRPr="006F491D">
        <w:t xml:space="preserve">actions as sequences and this kind of system </w:t>
      </w:r>
      <w:r w:rsidR="00E77C1A" w:rsidRPr="006F491D">
        <w:t>apply</w:t>
      </w:r>
      <w:r w:rsidRPr="006F491D">
        <w:t xml:space="preserve"> this behavior for recommendation.</w:t>
      </w:r>
      <w:r w:rsidR="008A01FF" w:rsidRPr="006F491D">
        <w:t xml:space="preserve"> From the </w:t>
      </w:r>
      <w:r w:rsidR="00E77C1A" w:rsidRPr="006F491D">
        <w:t xml:space="preserve">saved </w:t>
      </w:r>
      <w:r w:rsidR="008A01FF" w:rsidRPr="006F491D">
        <w:t xml:space="preserve">sequences, the system exploits the order of </w:t>
      </w:r>
      <w:r w:rsidR="00E77C1A" w:rsidRPr="006F491D">
        <w:t>each customer</w:t>
      </w:r>
      <w:r w:rsidR="008A01FF" w:rsidRPr="006F491D">
        <w:t xml:space="preserve"> interactions and predict</w:t>
      </w:r>
      <w:r w:rsidR="00E77C1A" w:rsidRPr="006F491D">
        <w:t>s</w:t>
      </w:r>
      <w:r w:rsidR="008A01FF" w:rsidRPr="006F491D">
        <w:t xml:space="preserve"> the next behavior due to the </w:t>
      </w:r>
      <w:r w:rsidR="008A01FF" w:rsidRPr="006F491D">
        <w:rPr>
          <w:b/>
          <w:bCs/>
          <w:i/>
          <w:iCs/>
        </w:rPr>
        <w:t>“context”</w:t>
      </w:r>
      <w:r w:rsidR="008A01FF" w:rsidRPr="006F491D">
        <w:t xml:space="preserve"> of what they have done recently [</w:t>
      </w:r>
      <w:hyperlink w:anchor="ref15" w:history="1">
        <w:r w:rsidR="008149EF" w:rsidRPr="006F491D">
          <w:rPr>
            <w:rStyle w:val="Hyperlink"/>
            <w:color w:val="auto"/>
            <w:u w:val="none"/>
          </w:rPr>
          <w:t>15</w:t>
        </w:r>
        <w:r w:rsidR="003B0C6E" w:rsidRPr="006F491D">
          <w:rPr>
            <w:rStyle w:val="Hyperlink"/>
            <w:color w:val="auto"/>
            <w:u w:val="none"/>
          </w:rPr>
          <w:t>, 1</w:t>
        </w:r>
        <w:r w:rsidR="008149EF" w:rsidRPr="006F491D">
          <w:rPr>
            <w:rStyle w:val="Hyperlink"/>
            <w:color w:val="auto"/>
            <w:u w:val="none"/>
          </w:rPr>
          <w:t>6</w:t>
        </w:r>
      </w:hyperlink>
      <w:r w:rsidR="008A01FF" w:rsidRPr="006F491D">
        <w:t>].</w:t>
      </w:r>
    </w:p>
    <w:p w14:paraId="149ABFB5" w14:textId="36397923" w:rsidR="007A5667" w:rsidRPr="006F491D" w:rsidRDefault="008A01FF" w:rsidP="00CA47D7">
      <w:pPr>
        <w:pStyle w:val="ListParagraph"/>
        <w:spacing w:line="480" w:lineRule="auto"/>
        <w:ind w:left="0" w:firstLine="680"/>
        <w:jc w:val="both"/>
      </w:pPr>
      <w:r w:rsidRPr="006F491D">
        <w:t xml:space="preserve">Multiple attempts have been </w:t>
      </w:r>
      <w:r w:rsidR="00605AAA" w:rsidRPr="006F491D">
        <w:t>devoted</w:t>
      </w:r>
      <w:r w:rsidR="00605AAA" w:rsidRPr="006F491D">
        <w:rPr>
          <w:lang w:val="vi-VN"/>
        </w:rPr>
        <w:t xml:space="preserve"> </w:t>
      </w:r>
      <w:r w:rsidRPr="006F491D">
        <w:t xml:space="preserve">on this field. Some of the proliferated renown systems can be mentioned </w:t>
      </w:r>
      <w:r w:rsidR="000D061B" w:rsidRPr="006F491D">
        <w:t>such as</w:t>
      </w:r>
      <w:r w:rsidRPr="006F491D">
        <w:t xml:space="preserve"> Markov Chains (MCs), Convolutional- based models (CNN), Recurrent Neural Network- based models (RNNs)</w:t>
      </w:r>
      <w:r w:rsidR="00F00528" w:rsidRPr="006F491D">
        <w:t>, etc.</w:t>
      </w:r>
    </w:p>
    <w:p w14:paraId="03040215" w14:textId="105E4B59" w:rsidR="007A5667" w:rsidRPr="006F491D" w:rsidRDefault="007A5667" w:rsidP="006F1573">
      <w:pPr>
        <w:pStyle w:val="ListParagraph"/>
        <w:numPr>
          <w:ilvl w:val="0"/>
          <w:numId w:val="28"/>
        </w:numPr>
        <w:spacing w:line="480" w:lineRule="auto"/>
        <w:jc w:val="both"/>
        <w:rPr>
          <w:b/>
          <w:bCs/>
        </w:rPr>
      </w:pPr>
      <w:r w:rsidRPr="006F491D">
        <w:rPr>
          <w:b/>
          <w:bCs/>
        </w:rPr>
        <w:t xml:space="preserve">Markov Chain Models’ s </w:t>
      </w:r>
      <w:r w:rsidR="00A937C2" w:rsidRPr="006F491D">
        <w:rPr>
          <w:b/>
          <w:bCs/>
        </w:rPr>
        <w:t>mechanism</w:t>
      </w:r>
    </w:p>
    <w:p w14:paraId="1B36D97C" w14:textId="696D0593" w:rsidR="006659B2" w:rsidRPr="006F491D" w:rsidRDefault="00F00528" w:rsidP="00CA47D7">
      <w:pPr>
        <w:pStyle w:val="ListParagraph"/>
        <w:spacing w:line="480" w:lineRule="auto"/>
        <w:ind w:left="0" w:firstLine="680"/>
        <w:jc w:val="both"/>
      </w:pPr>
      <w:r w:rsidRPr="006F491D">
        <w:lastRenderedPageBreak/>
        <w:t>MC models are classic examples of sequential- based method of which core idea is to capture the previous (or previous few) interaction</w:t>
      </w:r>
      <w:r w:rsidR="00AC0B03" w:rsidRPr="006F491D">
        <w:t xml:space="preserve"> </w:t>
      </w:r>
      <w:r w:rsidR="008149EF" w:rsidRPr="006F491D">
        <w:t>[</w:t>
      </w:r>
      <w:hyperlink w:anchor="ref16" w:history="1">
        <w:r w:rsidR="008149EF" w:rsidRPr="006F491D">
          <w:rPr>
            <w:rStyle w:val="Hyperlink"/>
            <w:color w:val="auto"/>
            <w:u w:val="none"/>
          </w:rPr>
          <w:t>16, 17, 18</w:t>
        </w:r>
      </w:hyperlink>
      <w:r w:rsidR="007A5667" w:rsidRPr="006F491D">
        <w:t xml:space="preserve">]. Based on the L- order of the model, it </w:t>
      </w:r>
      <w:r w:rsidR="00E77C1A" w:rsidRPr="006F491D">
        <w:t>uses</w:t>
      </w:r>
      <w:r w:rsidR="007A5667" w:rsidRPr="006F491D">
        <w:t xml:space="preserve"> L- previous items as input sequence and output a proper recommendation</w:t>
      </w:r>
      <w:r w:rsidR="001D6B7C" w:rsidRPr="006F491D">
        <w:t xml:space="preserve"> based on the probability calculated from the input sequence </w:t>
      </w:r>
      <w:r w:rsidR="00E77C1A" w:rsidRPr="006F491D">
        <w:t>by applying</w:t>
      </w:r>
      <w:r w:rsidR="001D6B7C" w:rsidRPr="006F491D">
        <w:t xml:space="preserve"> the sto</w:t>
      </w:r>
      <w:r w:rsidR="00E010D5" w:rsidRPr="006F491D">
        <w:t>chastic/ random mechanism</w:t>
      </w:r>
      <w:r w:rsidR="007A5667" w:rsidRPr="006F491D">
        <w:t xml:space="preserve">. </w:t>
      </w:r>
      <w:r w:rsidR="006659B2" w:rsidRPr="006F491D">
        <w:t xml:space="preserve">MCs are expected to capture the latest behavior(s) of users for extracting a suitable context of user behavior. This is an effective personalized method since it specifically cares for the users’ s preference in recent times. </w:t>
      </w:r>
      <w:r w:rsidR="007A5667" w:rsidRPr="006F491D">
        <w:t xml:space="preserve">This approach is claimed to </w:t>
      </w:r>
      <w:r w:rsidR="00C54E5F" w:rsidRPr="006F491D">
        <w:t>achieve considerable results in short- term item transitions [</w:t>
      </w:r>
      <w:hyperlink w:anchor="ref15" w:history="1">
        <w:r w:rsidR="00AC0B03" w:rsidRPr="006F491D">
          <w:rPr>
            <w:rStyle w:val="Hyperlink"/>
            <w:color w:val="auto"/>
            <w:u w:val="none"/>
          </w:rPr>
          <w:t>15, 16, 17</w:t>
        </w:r>
      </w:hyperlink>
      <w:r w:rsidR="00C54E5F" w:rsidRPr="006F491D">
        <w:t>].</w:t>
      </w:r>
      <w:r w:rsidR="006659B2" w:rsidRPr="006F491D">
        <w:t xml:space="preserve"> However, for longer- time- span or more complicated semantic item transitions, the efficiency is reduced compared to its short- sequence version. </w:t>
      </w:r>
    </w:p>
    <w:p w14:paraId="013187AC" w14:textId="281501DE" w:rsidR="00C54E5F" w:rsidRPr="006F491D" w:rsidRDefault="00C54E5F" w:rsidP="006F1573">
      <w:pPr>
        <w:pStyle w:val="ListParagraph"/>
        <w:numPr>
          <w:ilvl w:val="0"/>
          <w:numId w:val="28"/>
        </w:numPr>
        <w:spacing w:line="480" w:lineRule="auto"/>
        <w:jc w:val="both"/>
        <w:rPr>
          <w:b/>
          <w:bCs/>
          <w:lang w:val="vi-VN"/>
        </w:rPr>
      </w:pPr>
      <w:r w:rsidRPr="006F491D">
        <w:rPr>
          <w:b/>
          <w:bCs/>
        </w:rPr>
        <w:t xml:space="preserve">Convolutional Neural Networks Models’ s </w:t>
      </w:r>
      <w:r w:rsidR="00A937C2" w:rsidRPr="006F491D">
        <w:rPr>
          <w:b/>
          <w:bCs/>
        </w:rPr>
        <w:t>mechanism</w:t>
      </w:r>
    </w:p>
    <w:p w14:paraId="1B91E0FD" w14:textId="2500FBBF" w:rsidR="001D6B7C" w:rsidRPr="006F491D" w:rsidRDefault="004B3C11" w:rsidP="00CA47D7">
      <w:pPr>
        <w:pStyle w:val="ListParagraph"/>
        <w:spacing w:line="480" w:lineRule="auto"/>
        <w:ind w:left="0" w:firstLine="680"/>
        <w:jc w:val="both"/>
      </w:pPr>
      <w:r w:rsidRPr="006F491D">
        <w:t>CNN models as sequential- based models are not very popular in Recommendation Field; however there still exists research into the area.</w:t>
      </w:r>
      <w:r w:rsidR="00336DD4" w:rsidRPr="006F491D">
        <w:t xml:space="preserve"> CNN offer a back- and- forth mechanism which we can </w:t>
      </w:r>
      <w:proofErr w:type="gramStart"/>
      <w:r w:rsidR="00336DD4" w:rsidRPr="006F491D">
        <w:t>look into</w:t>
      </w:r>
      <w:proofErr w:type="gramEnd"/>
      <w:r w:rsidR="00336DD4" w:rsidRPr="006F491D">
        <w:t xml:space="preserve"> any point of the sequences; nevertheless, the available memory is usually </w:t>
      </w:r>
      <w:r w:rsidR="00AC0B03" w:rsidRPr="006F491D">
        <w:t xml:space="preserve">limited, </w:t>
      </w:r>
      <w:r w:rsidR="00336DD4" w:rsidRPr="006F491D">
        <w:t>and this means CNN works the most effectively in the short- term behaviors model than the longer ones.</w:t>
      </w:r>
      <w:r w:rsidRPr="006F491D">
        <w:t xml:space="preserve"> Usually, when CNN is applied, it cooperates with attention- based mechanism to fulfill a complete model. For example, </w:t>
      </w:r>
      <w:r w:rsidR="002D24AA" w:rsidRPr="006F491D">
        <w:t>[</w:t>
      </w:r>
      <w:hyperlink w:anchor="ref15" w:history="1">
        <w:r w:rsidR="00AC0B03" w:rsidRPr="006F491D">
          <w:rPr>
            <w:rStyle w:val="Hyperlink"/>
            <w:color w:val="auto"/>
            <w:u w:val="none"/>
          </w:rPr>
          <w:t>15, 19</w:t>
        </w:r>
      </w:hyperlink>
      <w:r w:rsidR="002D24AA" w:rsidRPr="006F491D">
        <w:t>] introduced a recommendation system in which considers items as “images” and mine user’ s dynamics of interactions by a CNN at a union- level. SHAN [</w:t>
      </w:r>
      <w:hyperlink w:anchor="ref20" w:history="1">
        <w:r w:rsidR="002D24AA" w:rsidRPr="006F491D">
          <w:rPr>
            <w:rStyle w:val="Hyperlink"/>
            <w:color w:val="auto"/>
            <w:u w:val="none"/>
          </w:rPr>
          <w:t>2</w:t>
        </w:r>
        <w:r w:rsidR="00AC0B03" w:rsidRPr="006F491D">
          <w:rPr>
            <w:rStyle w:val="Hyperlink"/>
            <w:color w:val="auto"/>
            <w:u w:val="none"/>
          </w:rPr>
          <w:t>0</w:t>
        </w:r>
      </w:hyperlink>
      <w:r w:rsidR="002D24AA" w:rsidRPr="006F491D">
        <w:t xml:space="preserve">] represents of </w:t>
      </w:r>
      <w:proofErr w:type="gramStart"/>
      <w:r w:rsidR="002D24AA" w:rsidRPr="006F491D">
        <w:t>a number of</w:t>
      </w:r>
      <w:proofErr w:type="gramEnd"/>
      <w:r w:rsidR="002D24AA" w:rsidRPr="006F491D">
        <w:t xml:space="preserve"> previous items and a long record of user historical interactions as a two – layer attention model to obtain both short and long behavior of the user.</w:t>
      </w:r>
    </w:p>
    <w:p w14:paraId="4B19C60E" w14:textId="1EB1F573" w:rsidR="001D6B7C" w:rsidRPr="006F491D" w:rsidRDefault="001D6B7C" w:rsidP="006F1573">
      <w:pPr>
        <w:pStyle w:val="ListParagraph"/>
        <w:numPr>
          <w:ilvl w:val="0"/>
          <w:numId w:val="28"/>
        </w:numPr>
        <w:spacing w:line="480" w:lineRule="auto"/>
        <w:jc w:val="both"/>
        <w:rPr>
          <w:b/>
          <w:bCs/>
          <w:lang w:val="vi-VN"/>
        </w:rPr>
      </w:pPr>
      <w:r w:rsidRPr="006F491D">
        <w:rPr>
          <w:b/>
          <w:bCs/>
        </w:rPr>
        <w:t xml:space="preserve">Recurrent Neural Networks Models’ s </w:t>
      </w:r>
      <w:r w:rsidR="00A937C2" w:rsidRPr="006F491D">
        <w:rPr>
          <w:b/>
          <w:bCs/>
        </w:rPr>
        <w:t>mechanism</w:t>
      </w:r>
    </w:p>
    <w:p w14:paraId="5455B273" w14:textId="46B3C9BE" w:rsidR="002D24AA" w:rsidRPr="006F491D" w:rsidRDefault="002D24AA" w:rsidP="00CA47D7">
      <w:pPr>
        <w:pStyle w:val="ListParagraph"/>
        <w:spacing w:line="480" w:lineRule="auto"/>
        <w:ind w:left="0" w:firstLine="680"/>
        <w:jc w:val="both"/>
        <w:rPr>
          <w:lang w:val="vi-VN"/>
        </w:rPr>
      </w:pPr>
      <w:r w:rsidRPr="006F491D">
        <w:t xml:space="preserve">RNN models are more popular than CNN models as sequential recommendation engines. RNN pros over the </w:t>
      </w:r>
      <w:proofErr w:type="gramStart"/>
      <w:r w:rsidRPr="006F491D">
        <w:t>aforementioned methods</w:t>
      </w:r>
      <w:proofErr w:type="gramEnd"/>
      <w:r w:rsidRPr="006F491D">
        <w:t xml:space="preserve"> is its ability to capture user’s long sequence of interactions, which means that the</w:t>
      </w:r>
      <w:r w:rsidR="00D81C2B" w:rsidRPr="006F491D">
        <w:t xml:space="preserve"> number of</w:t>
      </w:r>
      <w:r w:rsidRPr="006F491D">
        <w:t xml:space="preserve"> interactions within one sequence can be</w:t>
      </w:r>
      <w:r w:rsidR="00D81C2B" w:rsidRPr="006F491D">
        <w:t xml:space="preserve"> a </w:t>
      </w:r>
      <w:r w:rsidRPr="006F491D">
        <w:t>finite</w:t>
      </w:r>
      <w:r w:rsidR="00D81C2B" w:rsidRPr="006F491D">
        <w:t xml:space="preserve"> one</w:t>
      </w:r>
      <w:r w:rsidRPr="006F491D">
        <w:t xml:space="preserve"> and </w:t>
      </w:r>
      <w:r w:rsidR="00D81C2B" w:rsidRPr="006F491D">
        <w:t>can be considerably larger</w:t>
      </w:r>
      <w:r w:rsidRPr="006F491D">
        <w:t xml:space="preserve"> than</w:t>
      </w:r>
      <w:r w:rsidR="00D81C2B" w:rsidRPr="006F491D">
        <w:t xml:space="preserve"> that of</w:t>
      </w:r>
      <w:r w:rsidRPr="006F491D">
        <w:t xml:space="preserve"> MC</w:t>
      </w:r>
      <w:r w:rsidR="00D81C2B" w:rsidRPr="006F491D">
        <w:t xml:space="preserve"> models’ s ability to handle</w:t>
      </w:r>
      <w:r w:rsidRPr="006F491D">
        <w:t xml:space="preserve">. </w:t>
      </w:r>
      <w:r w:rsidR="00D81C2B" w:rsidRPr="006F491D">
        <w:t>As illustrated in [</w:t>
      </w:r>
      <w:hyperlink w:anchor="ref22" w:history="1">
        <w:r w:rsidR="00D81C2B" w:rsidRPr="006F491D">
          <w:rPr>
            <w:rStyle w:val="Hyperlink"/>
            <w:color w:val="auto"/>
            <w:u w:val="none"/>
          </w:rPr>
          <w:t>2</w:t>
        </w:r>
        <w:r w:rsidR="006F1573" w:rsidRPr="006F491D">
          <w:rPr>
            <w:rStyle w:val="Hyperlink"/>
            <w:color w:val="auto"/>
            <w:u w:val="none"/>
          </w:rPr>
          <w:t xml:space="preserve">2, </w:t>
        </w:r>
        <w:r w:rsidR="00D81C2B" w:rsidRPr="006F491D">
          <w:rPr>
            <w:rStyle w:val="Hyperlink"/>
            <w:color w:val="auto"/>
            <w:u w:val="none"/>
          </w:rPr>
          <w:lastRenderedPageBreak/>
          <w:t>2</w:t>
        </w:r>
        <w:r w:rsidR="006F1573" w:rsidRPr="006F491D">
          <w:rPr>
            <w:rStyle w:val="Hyperlink"/>
            <w:color w:val="auto"/>
            <w:u w:val="none"/>
          </w:rPr>
          <w:t>3</w:t>
        </w:r>
        <w:r w:rsidR="00D81C2B" w:rsidRPr="006F491D">
          <w:rPr>
            <w:rStyle w:val="Hyperlink"/>
            <w:color w:val="auto"/>
            <w:u w:val="none"/>
          </w:rPr>
          <w:t>,</w:t>
        </w:r>
        <w:r w:rsidR="006F1573" w:rsidRPr="006F491D">
          <w:rPr>
            <w:rStyle w:val="Hyperlink"/>
            <w:color w:val="auto"/>
            <w:u w:val="none"/>
          </w:rPr>
          <w:t xml:space="preserve"> 24</w:t>
        </w:r>
        <w:r w:rsidR="00D81C2B" w:rsidRPr="006F491D">
          <w:rPr>
            <w:rStyle w:val="Hyperlink"/>
            <w:color w:val="auto"/>
            <w:u w:val="none"/>
          </w:rPr>
          <w:t>,</w:t>
        </w:r>
        <w:r w:rsidR="006F1573" w:rsidRPr="006F491D">
          <w:rPr>
            <w:rStyle w:val="Hyperlink"/>
            <w:color w:val="auto"/>
            <w:u w:val="none"/>
          </w:rPr>
          <w:t xml:space="preserve"> 25</w:t>
        </w:r>
      </w:hyperlink>
      <w:r w:rsidR="00D81C2B" w:rsidRPr="006F491D">
        <w:t>], RNN manage to capture all of user’ s previous actions and this kind of model offer the best efficiency in dense dataset, which consists of as many as possible of interactions per one user</w:t>
      </w:r>
      <w:r w:rsidR="004639D1" w:rsidRPr="006F491D">
        <w:t>. H</w:t>
      </w:r>
      <w:r w:rsidR="00D81C2B" w:rsidRPr="006F491D">
        <w:t xml:space="preserve">owever, the performance is reduced significantly in a sparse dataset. </w:t>
      </w:r>
    </w:p>
    <w:p w14:paraId="5DFAE1D2" w14:textId="13DF6F3B" w:rsidR="00F250DC" w:rsidRPr="006F491D" w:rsidRDefault="00F250DC" w:rsidP="006F1573">
      <w:pPr>
        <w:pStyle w:val="ListParagraph"/>
        <w:numPr>
          <w:ilvl w:val="2"/>
          <w:numId w:val="12"/>
        </w:numPr>
        <w:spacing w:line="480" w:lineRule="auto"/>
        <w:jc w:val="both"/>
        <w:rPr>
          <w:b/>
          <w:bCs/>
        </w:rPr>
      </w:pPr>
      <w:r w:rsidRPr="006F491D">
        <w:rPr>
          <w:b/>
          <w:bCs/>
        </w:rPr>
        <w:t>Attention- based Models Introduction</w:t>
      </w:r>
    </w:p>
    <w:p w14:paraId="72DC83B6" w14:textId="6A9AE458" w:rsidR="009D43A9" w:rsidRPr="006F491D" w:rsidRDefault="00D81C2B" w:rsidP="00CA47D7">
      <w:pPr>
        <w:pStyle w:val="ListParagraph"/>
        <w:spacing w:line="480" w:lineRule="auto"/>
        <w:ind w:left="0" w:firstLine="680"/>
        <w:jc w:val="both"/>
      </w:pPr>
      <w:r w:rsidRPr="006F491D">
        <w:t>Attention- based mechanism is one improvement for</w:t>
      </w:r>
      <w:r w:rsidR="00616EDA" w:rsidRPr="006F491D">
        <w:t xml:space="preserve"> </w:t>
      </w:r>
      <w:r w:rsidR="00336DD4" w:rsidRPr="006F491D">
        <w:t>CNN’ s or</w:t>
      </w:r>
      <w:r w:rsidRPr="006F491D">
        <w:t xml:space="preserve"> RNN’ s logic in specific and for sequential recommendation system in general. In addition to the sequential idea of exploiting one (or multiple) user’ s previous actions, attention </w:t>
      </w:r>
      <w:proofErr w:type="gramStart"/>
      <w:r w:rsidRPr="006F491D">
        <w:t>takes into account</w:t>
      </w:r>
      <w:proofErr w:type="gramEnd"/>
      <w:r w:rsidRPr="006F491D">
        <w:t xml:space="preserve"> the </w:t>
      </w:r>
      <w:r w:rsidRPr="006F491D">
        <w:rPr>
          <w:b/>
          <w:bCs/>
          <w:i/>
          <w:iCs/>
        </w:rPr>
        <w:t>“relevance”</w:t>
      </w:r>
      <w:r w:rsidRPr="006F491D">
        <w:t xml:space="preserve"> of those actions. </w:t>
      </w:r>
      <w:r w:rsidR="00485AAB" w:rsidRPr="006F491D">
        <w:t>Instead of the input of user’ s item transitions only, this mechanism adds a weight score</w:t>
      </w:r>
      <w:r w:rsidR="00CB037C" w:rsidRPr="006F491D">
        <w:t xml:space="preserve"> calculated</w:t>
      </w:r>
      <w:r w:rsidR="00485AAB" w:rsidRPr="006F491D">
        <w:t xml:space="preserve"> for each </w:t>
      </w:r>
      <w:r w:rsidR="00CB037C" w:rsidRPr="006F491D">
        <w:t xml:space="preserve">pair of </w:t>
      </w:r>
      <w:r w:rsidR="00485AAB" w:rsidRPr="006F491D">
        <w:t>input with high weight for relevant item</w:t>
      </w:r>
      <w:r w:rsidR="00CB037C" w:rsidRPr="006F491D">
        <w:t>s</w:t>
      </w:r>
      <w:r w:rsidR="00485AAB" w:rsidRPr="006F491D">
        <w:t>, low weight for irrelevant ones. By this mechanism, it easily</w:t>
      </w:r>
      <w:r w:rsidR="00CB037C" w:rsidRPr="006F491D">
        <w:t xml:space="preserve"> to form a</w:t>
      </w:r>
      <w:r w:rsidR="00485AAB" w:rsidRPr="006F491D">
        <w:t xml:space="preserve"> context faster and even more accurate than the original encoder/ decoder sequential</w:t>
      </w:r>
      <w:r w:rsidR="00A937C2" w:rsidRPr="006F491D">
        <w:t xml:space="preserve">- </w:t>
      </w:r>
      <w:r w:rsidR="00485AAB" w:rsidRPr="006F491D">
        <w:t xml:space="preserve">based models. </w:t>
      </w:r>
      <w:r w:rsidR="00CB037C" w:rsidRPr="006F491D">
        <w:t>Due to its high efficiency in offering relevant output, it has been applied widely in recommendation recently [</w:t>
      </w:r>
      <w:hyperlink w:anchor="ref26" w:history="1">
        <w:r w:rsidR="006F1573" w:rsidRPr="006F491D">
          <w:rPr>
            <w:rStyle w:val="Hyperlink"/>
            <w:color w:val="auto"/>
            <w:u w:val="none"/>
          </w:rPr>
          <w:t>26</w:t>
        </w:r>
        <w:r w:rsidR="00CB037C" w:rsidRPr="006F491D">
          <w:rPr>
            <w:rStyle w:val="Hyperlink"/>
            <w:color w:val="auto"/>
            <w:u w:val="none"/>
          </w:rPr>
          <w:t xml:space="preserve">, </w:t>
        </w:r>
        <w:r w:rsidR="006F1573" w:rsidRPr="006F491D">
          <w:rPr>
            <w:rStyle w:val="Hyperlink"/>
            <w:color w:val="auto"/>
            <w:u w:val="none"/>
          </w:rPr>
          <w:t>27</w:t>
        </w:r>
      </w:hyperlink>
      <w:r w:rsidR="00CB037C" w:rsidRPr="006F491D">
        <w:t xml:space="preserve">]. One of the popular applications of attention mechanism is the </w:t>
      </w:r>
      <w:r w:rsidR="00CB037C" w:rsidRPr="006F491D">
        <w:rPr>
          <w:b/>
          <w:bCs/>
          <w:i/>
          <w:iCs/>
        </w:rPr>
        <w:t>Transformer</w:t>
      </w:r>
      <w:r w:rsidR="00CB037C" w:rsidRPr="006F491D">
        <w:t xml:space="preserve"> </w:t>
      </w:r>
      <w:r w:rsidR="00C05AE3" w:rsidRPr="006F491D">
        <w:t xml:space="preserve">of which the </w:t>
      </w:r>
      <w:r w:rsidR="00CB037C" w:rsidRPr="006F491D">
        <w:t>key algorithm is the scaled dot product attention</w:t>
      </w:r>
      <w:r w:rsidR="00C05AE3" w:rsidRPr="006F491D">
        <w:t xml:space="preserve"> [</w:t>
      </w:r>
      <w:hyperlink w:anchor="ref28" w:history="1">
        <w:r w:rsidR="0010301A" w:rsidRPr="006F491D">
          <w:rPr>
            <w:rStyle w:val="Hyperlink"/>
            <w:color w:val="auto"/>
            <w:u w:val="none"/>
          </w:rPr>
          <w:t>28</w:t>
        </w:r>
      </w:hyperlink>
      <w:r w:rsidR="00C05AE3" w:rsidRPr="006F491D">
        <w:t>].</w:t>
      </w:r>
    </w:p>
    <w:p w14:paraId="14DA9502" w14:textId="2C52AEFB" w:rsidR="00AD0ED1" w:rsidRPr="006F491D" w:rsidRDefault="00C629DF" w:rsidP="00CA47D7">
      <w:pPr>
        <w:pStyle w:val="ListParagraph"/>
        <w:spacing w:line="480" w:lineRule="auto"/>
        <w:ind w:left="0" w:firstLine="680"/>
        <w:jc w:val="both"/>
      </w:pPr>
      <w:r w:rsidRPr="006F491D">
        <w:t xml:space="preserve">Thinking of </w:t>
      </w:r>
      <w:r w:rsidRPr="006F491D">
        <w:rPr>
          <w:b/>
          <w:bCs/>
          <w:i/>
          <w:iCs/>
        </w:rPr>
        <w:t>Attention</w:t>
      </w:r>
      <w:r w:rsidRPr="006F491D">
        <w:t xml:space="preserve"> as a soft dictionary</w:t>
      </w:r>
      <w:r w:rsidR="00616EDA" w:rsidRPr="006F491D">
        <w:t xml:space="preserve">, </w:t>
      </w:r>
      <w:r w:rsidR="00C05AE3" w:rsidRPr="006F491D">
        <w:t xml:space="preserve">we have </w:t>
      </w:r>
      <w:r w:rsidR="00C05AE3" w:rsidRPr="006F491D">
        <w:rPr>
          <w:b/>
          <w:bCs/>
          <w:i/>
          <w:iCs/>
        </w:rPr>
        <w:t>Q</w:t>
      </w:r>
      <w:r w:rsidR="00616EDA" w:rsidRPr="006F491D">
        <w:rPr>
          <w:b/>
          <w:bCs/>
          <w:i/>
          <w:iCs/>
        </w:rPr>
        <w:t xml:space="preserve">ueries, </w:t>
      </w:r>
      <w:r w:rsidR="00C05AE3" w:rsidRPr="006F491D">
        <w:rPr>
          <w:b/>
          <w:bCs/>
          <w:i/>
          <w:iCs/>
        </w:rPr>
        <w:t>K</w:t>
      </w:r>
      <w:r w:rsidR="00616EDA" w:rsidRPr="006F491D">
        <w:rPr>
          <w:b/>
          <w:bCs/>
          <w:i/>
          <w:iCs/>
        </w:rPr>
        <w:t xml:space="preserve">eys </w:t>
      </w:r>
      <w:r w:rsidR="00616EDA" w:rsidRPr="006F491D">
        <w:t>and</w:t>
      </w:r>
      <w:r w:rsidR="00616EDA" w:rsidRPr="006F491D">
        <w:rPr>
          <w:b/>
          <w:bCs/>
          <w:i/>
          <w:iCs/>
        </w:rPr>
        <w:t xml:space="preserve"> </w:t>
      </w:r>
      <w:r w:rsidR="00C05AE3" w:rsidRPr="006F491D">
        <w:rPr>
          <w:b/>
          <w:bCs/>
          <w:i/>
          <w:iCs/>
        </w:rPr>
        <w:t>V</w:t>
      </w:r>
      <w:r w:rsidR="00616EDA" w:rsidRPr="006F491D">
        <w:rPr>
          <w:b/>
          <w:bCs/>
          <w:i/>
          <w:iCs/>
        </w:rPr>
        <w:t>alues</w:t>
      </w:r>
      <w:r w:rsidR="00616EDA" w:rsidRPr="006F491D">
        <w:t xml:space="preserve"> </w:t>
      </w:r>
      <w:r w:rsidRPr="006F491D">
        <w:t xml:space="preserve">which are all vectors; in which every key matches the query to some extend as shown in the dot- product weight and a mixture of all values is returned with their </w:t>
      </w:r>
      <w:proofErr w:type="spellStart"/>
      <w:r w:rsidRPr="006F491D">
        <w:t>softmax</w:t>
      </w:r>
      <w:proofErr w:type="spellEnd"/>
      <w:r w:rsidRPr="006F491D">
        <w:t>- normalized dot- products as mixture weights</w:t>
      </w:r>
      <w:r w:rsidR="00616EDA" w:rsidRPr="006F491D">
        <w:t xml:space="preserve">. </w:t>
      </w:r>
    </w:p>
    <w:p w14:paraId="6A78A72C" w14:textId="26B5F11A" w:rsidR="00C629DF" w:rsidRPr="006F491D" w:rsidRDefault="00C629DF" w:rsidP="00CA47D7">
      <w:pPr>
        <w:pStyle w:val="ListParagraph"/>
        <w:spacing w:line="480" w:lineRule="auto"/>
        <w:ind w:left="0" w:firstLine="680"/>
        <w:jc w:val="both"/>
      </w:pPr>
      <w:r w:rsidRPr="006F491D">
        <w:t>The idea is upgraded into Self- Attention of which mechanism consist</w:t>
      </w:r>
      <w:r w:rsidR="00AD0ED1" w:rsidRPr="006F491D">
        <w:t>ing</w:t>
      </w:r>
      <w:r w:rsidR="00AD0ED1" w:rsidRPr="006F491D">
        <w:rPr>
          <w:lang w:val="vi-VN"/>
        </w:rPr>
        <w:t xml:space="preserve"> of</w:t>
      </w:r>
      <w:r w:rsidRPr="006F491D">
        <w:t xml:space="preserve"> </w:t>
      </w:r>
      <w:r w:rsidR="00C05AE3" w:rsidRPr="006F491D">
        <w:rPr>
          <w:b/>
          <w:bCs/>
          <w:i/>
          <w:iCs/>
        </w:rPr>
        <w:t>Q</w:t>
      </w:r>
      <w:r w:rsidRPr="006F491D">
        <w:rPr>
          <w:b/>
          <w:bCs/>
          <w:i/>
          <w:iCs/>
        </w:rPr>
        <w:t xml:space="preserve">ueries, </w:t>
      </w:r>
      <w:r w:rsidR="00C05AE3" w:rsidRPr="006F491D">
        <w:rPr>
          <w:b/>
          <w:bCs/>
          <w:i/>
          <w:iCs/>
        </w:rPr>
        <w:t>K</w:t>
      </w:r>
      <w:r w:rsidRPr="006F491D">
        <w:rPr>
          <w:b/>
          <w:bCs/>
          <w:i/>
          <w:iCs/>
        </w:rPr>
        <w:t xml:space="preserve">eys </w:t>
      </w:r>
      <w:r w:rsidRPr="006F491D">
        <w:t>and</w:t>
      </w:r>
      <w:r w:rsidRPr="006F491D">
        <w:rPr>
          <w:b/>
          <w:bCs/>
          <w:i/>
          <w:iCs/>
        </w:rPr>
        <w:t xml:space="preserve"> </w:t>
      </w:r>
      <w:r w:rsidR="00C05AE3" w:rsidRPr="006F491D">
        <w:rPr>
          <w:b/>
          <w:bCs/>
          <w:i/>
          <w:iCs/>
        </w:rPr>
        <w:t>V</w:t>
      </w:r>
      <w:r w:rsidRPr="006F491D">
        <w:rPr>
          <w:b/>
          <w:bCs/>
          <w:i/>
          <w:iCs/>
        </w:rPr>
        <w:t>alues</w:t>
      </w:r>
      <w:r w:rsidRPr="006F491D">
        <w:t xml:space="preserve"> of the same set (or same object). Self</w:t>
      </w:r>
      <w:r w:rsidR="00AD0ED1" w:rsidRPr="006F491D">
        <w:t xml:space="preserve">- </w:t>
      </w:r>
      <w:r w:rsidRPr="006F491D">
        <w:t xml:space="preserve">attention is sequence- to- sequence layer with parallel computation capability and perfect long- term memory, which is difference from the original version Attention of set- to- set layer and not considering the sequence structure of input. </w:t>
      </w:r>
    </w:p>
    <w:p w14:paraId="1D108DE6" w14:textId="008C5751" w:rsidR="00C629DF" w:rsidRPr="006F491D" w:rsidRDefault="00F81E46" w:rsidP="00CA47D7">
      <w:pPr>
        <w:pStyle w:val="ListParagraph"/>
        <w:spacing w:line="480" w:lineRule="auto"/>
        <w:ind w:left="0" w:firstLine="680"/>
        <w:jc w:val="both"/>
      </w:pPr>
      <w:proofErr w:type="gramStart"/>
      <w:r w:rsidRPr="006F491D">
        <w:lastRenderedPageBreak/>
        <w:t>In order for</w:t>
      </w:r>
      <w:proofErr w:type="gramEnd"/>
      <w:r w:rsidRPr="006F491D">
        <w:t xml:space="preserve"> self- attention models to capture the relative positions of user’ s dynamics, we </w:t>
      </w:r>
      <w:r w:rsidR="004639D1" w:rsidRPr="006F491D">
        <w:t xml:space="preserve">can apply </w:t>
      </w:r>
      <w:r w:rsidRPr="006F491D">
        <w:t xml:space="preserve">the positional encodings or </w:t>
      </w:r>
      <w:r w:rsidR="00C4574D" w:rsidRPr="006F491D">
        <w:t>relative position embeddings before the self- attention layer</w:t>
      </w:r>
      <w:r w:rsidR="009C2D2C" w:rsidRPr="006F491D">
        <w:t xml:space="preserve"> which affects the output weights significantly</w:t>
      </w:r>
      <w:r w:rsidR="007A45C3" w:rsidRPr="006F491D">
        <w:t xml:space="preserve"> [</w:t>
      </w:r>
      <w:hyperlink w:anchor="ref2" w:history="1">
        <w:r w:rsidR="008203BF" w:rsidRPr="006F491D">
          <w:rPr>
            <w:rStyle w:val="Hyperlink"/>
            <w:color w:val="auto"/>
            <w:u w:val="none"/>
          </w:rPr>
          <w:t>2</w:t>
        </w:r>
        <w:r w:rsidR="007A45C3" w:rsidRPr="006F491D">
          <w:rPr>
            <w:rStyle w:val="Hyperlink"/>
            <w:color w:val="auto"/>
            <w:u w:val="none"/>
          </w:rPr>
          <w:t xml:space="preserve">, </w:t>
        </w:r>
        <w:r w:rsidR="008203BF" w:rsidRPr="006F491D">
          <w:rPr>
            <w:rStyle w:val="Hyperlink"/>
            <w:color w:val="auto"/>
            <w:u w:val="none"/>
          </w:rPr>
          <w:t>28</w:t>
        </w:r>
      </w:hyperlink>
      <w:r w:rsidR="007A45C3" w:rsidRPr="006F491D">
        <w:t>]</w:t>
      </w:r>
      <w:r w:rsidR="009C2D2C" w:rsidRPr="006F491D">
        <w:t xml:space="preserve">. </w:t>
      </w:r>
    </w:p>
    <w:p w14:paraId="0C41B1FA" w14:textId="4426AFC0" w:rsidR="007C5E91" w:rsidRPr="006F491D" w:rsidRDefault="009D43A9" w:rsidP="006F1573">
      <w:pPr>
        <w:pStyle w:val="ListParagraph"/>
        <w:numPr>
          <w:ilvl w:val="2"/>
          <w:numId w:val="12"/>
        </w:numPr>
        <w:spacing w:line="480" w:lineRule="auto"/>
        <w:jc w:val="both"/>
        <w:rPr>
          <w:b/>
          <w:bCs/>
        </w:rPr>
      </w:pPr>
      <w:r w:rsidRPr="006F491D">
        <w:rPr>
          <w:b/>
          <w:bCs/>
        </w:rPr>
        <w:t>Time Interval Self- Attention Sequential Recommendation</w:t>
      </w:r>
    </w:p>
    <w:p w14:paraId="1B31251B" w14:textId="377E479D" w:rsidR="007C5E91" w:rsidRPr="006F491D" w:rsidRDefault="007C5E91" w:rsidP="00CA47D7">
      <w:pPr>
        <w:spacing w:line="480" w:lineRule="auto"/>
        <w:jc w:val="both"/>
        <w:rPr>
          <w:b/>
          <w:bCs/>
          <w:i/>
          <w:iCs/>
        </w:rPr>
      </w:pPr>
      <w:r w:rsidRPr="006F491D">
        <w:t>This is an open- source project [</w:t>
      </w:r>
      <w:hyperlink w:anchor="ref2" w:history="1">
        <w:r w:rsidR="008D56FA" w:rsidRPr="006F491D">
          <w:rPr>
            <w:rStyle w:val="Hyperlink"/>
            <w:color w:val="auto"/>
            <w:u w:val="none"/>
          </w:rPr>
          <w:t>2</w:t>
        </w:r>
      </w:hyperlink>
      <w:r w:rsidRPr="006F491D">
        <w:t>]. The expected output from the author is a ranked item list as suggestions from the model as recommendations to users. These scores are computed due to the weights learned from customer interaction records (item that they have bought)</w:t>
      </w:r>
      <w:r w:rsidRPr="006F491D">
        <w:rPr>
          <w:b/>
          <w:bCs/>
        </w:rPr>
        <w:t xml:space="preserve"> </w:t>
      </w:r>
      <w:r w:rsidRPr="006F491D">
        <w:t>and the time interval between each two of the items in the item sequences.</w:t>
      </w:r>
    </w:p>
    <w:p w14:paraId="4527889D" w14:textId="562EFBF9" w:rsidR="00C633CB" w:rsidRPr="006F491D" w:rsidRDefault="00C633CB" w:rsidP="00CA47D7">
      <w:pPr>
        <w:pStyle w:val="ListParagraph"/>
        <w:spacing w:line="480" w:lineRule="auto"/>
        <w:ind w:left="0" w:firstLine="680"/>
        <w:jc w:val="both"/>
      </w:pPr>
      <w:r w:rsidRPr="006F491D">
        <w:t>TiSASRec absorbs the elite from the self- attention mechanism</w:t>
      </w:r>
      <w:r w:rsidR="007C5E91" w:rsidRPr="006F491D">
        <w:t xml:space="preserve"> introduced above</w:t>
      </w:r>
      <w:r w:rsidRPr="006F491D">
        <w:t>. However, the drawback of this method is its shortage in considering the time intervals between two interactions per one user. As</w:t>
      </w:r>
      <w:r w:rsidR="00C05AE3" w:rsidRPr="006F491D">
        <w:t xml:space="preserve"> it has been claimed by </w:t>
      </w:r>
      <w:commentRangeStart w:id="67"/>
      <w:proofErr w:type="spellStart"/>
      <w:r w:rsidR="00C05AE3" w:rsidRPr="006F491D">
        <w:rPr>
          <w:b/>
          <w:bCs/>
          <w:i/>
          <w:iCs/>
        </w:rPr>
        <w:t>Jiacheng</w:t>
      </w:r>
      <w:proofErr w:type="spellEnd"/>
      <w:r w:rsidR="00C05AE3" w:rsidRPr="006F491D">
        <w:rPr>
          <w:b/>
          <w:bCs/>
          <w:i/>
          <w:iCs/>
        </w:rPr>
        <w:t xml:space="preserve"> Li et al</w:t>
      </w:r>
      <w:r w:rsidR="00C05AE3" w:rsidRPr="006F491D">
        <w:t>.</w:t>
      </w:r>
      <w:r w:rsidR="008D56FA" w:rsidRPr="006F491D">
        <w:t xml:space="preserve"> [</w:t>
      </w:r>
      <w:hyperlink w:anchor="ref2" w:history="1">
        <w:r w:rsidR="008D56FA" w:rsidRPr="006F491D">
          <w:rPr>
            <w:rStyle w:val="Hyperlink"/>
            <w:color w:val="auto"/>
            <w:u w:val="none"/>
          </w:rPr>
          <w:t>2</w:t>
        </w:r>
      </w:hyperlink>
      <w:r w:rsidR="00C05AE3" w:rsidRPr="006F491D">
        <w:t>]</w:t>
      </w:r>
      <w:r w:rsidRPr="006F491D">
        <w:t>,</w:t>
      </w:r>
      <w:commentRangeEnd w:id="67"/>
      <w:r w:rsidR="00D806DB" w:rsidRPr="006F491D">
        <w:rPr>
          <w:rStyle w:val="CommentReference"/>
        </w:rPr>
        <w:commentReference w:id="67"/>
      </w:r>
      <w:r w:rsidRPr="006F491D">
        <w:t xml:space="preserve"> although two users may have the same sequence of interactions with the homogenous positions of each item in the dynamic</w:t>
      </w:r>
      <w:r w:rsidR="00F80027" w:rsidRPr="006F491D">
        <w:t>.</w:t>
      </w:r>
      <w:r w:rsidRPr="006F491D">
        <w:t xml:space="preserve"> </w:t>
      </w:r>
      <w:r w:rsidR="00F80027" w:rsidRPr="006F491D">
        <w:t>H</w:t>
      </w:r>
      <w:r w:rsidRPr="006F491D">
        <w:t xml:space="preserve">owever, user 1 may have a- week interaction interval between two </w:t>
      </w:r>
      <w:r w:rsidR="00F80027" w:rsidRPr="006F491D">
        <w:t xml:space="preserve">different </w:t>
      </w:r>
      <w:r w:rsidRPr="006F491D">
        <w:t xml:space="preserve">products, and that of the second user is a month. </w:t>
      </w:r>
      <w:r w:rsidR="0028270F" w:rsidRPr="006F491D">
        <w:t xml:space="preserve">Intuitively, item which is more recent popular seems to catch higher potential to approach customers. </w:t>
      </w:r>
      <w:r w:rsidRPr="006F491D">
        <w:t xml:space="preserve">This shows the popularity of products in user’ s preference from time over time. Therefore, the two users are expected two get two </w:t>
      </w:r>
      <w:r w:rsidR="00EE6CEB" w:rsidRPr="006F491D">
        <w:t>different</w:t>
      </w:r>
      <w:r w:rsidRPr="006F491D">
        <w:t xml:space="preserve"> recommendations instead of getting a same one. This </w:t>
      </w:r>
      <w:proofErr w:type="gramStart"/>
      <w:r w:rsidR="008D56FA" w:rsidRPr="006F491D">
        <w:t>infers</w:t>
      </w:r>
      <w:r w:rsidRPr="006F491D">
        <w:t xml:space="preserve"> significantly</w:t>
      </w:r>
      <w:proofErr w:type="gramEnd"/>
      <w:r w:rsidRPr="006F491D">
        <w:t xml:space="preserve"> the personalized mechanism for each user, which shows care and detailed concentration on each customer and may gain higher trust from customer</w:t>
      </w:r>
      <w:r w:rsidR="0028270F" w:rsidRPr="006F491D">
        <w:t>s</w:t>
      </w:r>
      <w:r w:rsidRPr="006F491D">
        <w:t>. The offer</w:t>
      </w:r>
      <w:r w:rsidR="0028270F" w:rsidRPr="006F491D">
        <w:t>ed</w:t>
      </w:r>
      <w:r w:rsidRPr="006F491D">
        <w:t xml:space="preserve"> products have more capability of being interacted</w:t>
      </w:r>
      <w:r w:rsidR="0028270F" w:rsidRPr="006F491D">
        <w:t xml:space="preserve"> and raise sales as well. </w:t>
      </w:r>
    </w:p>
    <w:p w14:paraId="7FE1EAD3" w14:textId="77777777" w:rsidR="009F3318" w:rsidRPr="006F491D" w:rsidRDefault="0028270F" w:rsidP="00CA47D7">
      <w:pPr>
        <w:pStyle w:val="ListParagraph"/>
        <w:spacing w:line="480" w:lineRule="auto"/>
        <w:ind w:left="0" w:firstLine="680"/>
        <w:jc w:val="both"/>
        <w:sectPr w:rsidR="009F3318" w:rsidRPr="006F491D" w:rsidSect="00B33C82">
          <w:headerReference w:type="even" r:id="rId17"/>
          <w:headerReference w:type="default" r:id="rId18"/>
          <w:footerReference w:type="even" r:id="rId19"/>
          <w:footerReference w:type="default" r:id="rId20"/>
          <w:headerReference w:type="first" r:id="rId21"/>
          <w:pgSz w:w="12240" w:h="15840"/>
          <w:pgMar w:top="1418" w:right="1134" w:bottom="1134" w:left="1701" w:header="708" w:footer="708" w:gutter="0"/>
          <w:pgNumType w:start="0"/>
          <w:cols w:space="708"/>
          <w:titlePg/>
          <w:docGrid w:linePitch="360"/>
        </w:sectPr>
      </w:pPr>
      <w:r w:rsidRPr="006F491D">
        <w:t>That is the idea of TiSASRec, which is not only cares for absolute positions between items by the self- attention mechanism but also takes the relative time intervals between each two items in the sequence history for final weight computation.</w:t>
      </w:r>
    </w:p>
    <w:p w14:paraId="4CC0EEFF" w14:textId="75C0C8BD" w:rsidR="00E312E2" w:rsidRPr="006F491D" w:rsidRDefault="00E312E2" w:rsidP="00CA47D7">
      <w:pPr>
        <w:pStyle w:val="ListParagraph"/>
        <w:spacing w:line="480" w:lineRule="auto"/>
        <w:ind w:left="0" w:firstLine="680"/>
        <w:jc w:val="both"/>
      </w:pPr>
    </w:p>
    <w:p w14:paraId="55F4EB39" w14:textId="5CEEDAC8" w:rsidR="00E312E2" w:rsidRPr="006F491D" w:rsidRDefault="00E312E2" w:rsidP="00CA47D7">
      <w:pPr>
        <w:pStyle w:val="ListParagraph"/>
        <w:spacing w:line="480" w:lineRule="auto"/>
        <w:ind w:left="0" w:firstLine="680"/>
        <w:jc w:val="center"/>
      </w:pPr>
      <w:r w:rsidRPr="006F491D">
        <w:rPr>
          <w:noProof/>
        </w:rPr>
        <w:drawing>
          <wp:inline distT="0" distB="0" distL="0" distR="0" wp14:anchorId="58AC4E80" wp14:editId="55D54785">
            <wp:extent cx="7115941" cy="4734839"/>
            <wp:effectExtent l="0" t="0" r="0" b="254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155018" cy="4760841"/>
                    </a:xfrm>
                    <a:prstGeom prst="rect">
                      <a:avLst/>
                    </a:prstGeom>
                  </pic:spPr>
                </pic:pic>
              </a:graphicData>
            </a:graphic>
          </wp:inline>
        </w:drawing>
      </w:r>
    </w:p>
    <w:p w14:paraId="1840F435" w14:textId="35C3CDB9" w:rsidR="009F3318" w:rsidRPr="006F491D" w:rsidRDefault="00E312E2" w:rsidP="00CA47D7">
      <w:pPr>
        <w:pStyle w:val="Title"/>
        <w:spacing w:line="480" w:lineRule="auto"/>
        <w:rPr>
          <w:rStyle w:val="BookTitle"/>
          <w:color w:val="auto"/>
          <w:u w:val="none"/>
        </w:rPr>
        <w:sectPr w:rsidR="009F3318" w:rsidRPr="006F491D" w:rsidSect="00B33C82">
          <w:pgSz w:w="15840" w:h="12240" w:orient="landscape"/>
          <w:pgMar w:top="1134" w:right="1134" w:bottom="1701" w:left="1418" w:header="708" w:footer="708" w:gutter="0"/>
          <w:pgNumType w:start="25"/>
          <w:cols w:space="708"/>
          <w:docGrid w:linePitch="360"/>
        </w:sectPr>
      </w:pPr>
      <w:bookmarkStart w:id="68" w:name="_Toc76063880"/>
      <w:r w:rsidRPr="006F491D">
        <w:rPr>
          <w:rStyle w:val="BookTitle"/>
          <w:color w:val="auto"/>
          <w:u w:val="none"/>
        </w:rPr>
        <w:t xml:space="preserve">Figure </w:t>
      </w:r>
      <w:r w:rsidR="00255F20" w:rsidRPr="006F491D">
        <w:rPr>
          <w:rStyle w:val="BookTitle"/>
          <w:color w:val="auto"/>
          <w:u w:val="none"/>
        </w:rPr>
        <w:t>2</w:t>
      </w:r>
      <w:r w:rsidRPr="006F491D">
        <w:rPr>
          <w:rStyle w:val="BookTitle"/>
          <w:color w:val="auto"/>
          <w:u w:val="none"/>
        </w:rPr>
        <w:t>.</w:t>
      </w:r>
      <w:r w:rsidR="00DF3802" w:rsidRPr="006F491D">
        <w:rPr>
          <w:rStyle w:val="BookTitle"/>
          <w:color w:val="auto"/>
          <w:u w:val="none"/>
        </w:rPr>
        <w:t>4</w:t>
      </w:r>
      <w:r w:rsidRPr="006F491D">
        <w:rPr>
          <w:rStyle w:val="BookTitle"/>
          <w:color w:val="auto"/>
          <w:u w:val="none"/>
        </w:rPr>
        <w:t>. Overall Framework of TiSASRec</w:t>
      </w:r>
      <w:bookmarkEnd w:id="68"/>
    </w:p>
    <w:p w14:paraId="328CB680" w14:textId="519F9199" w:rsidR="00FE4D03" w:rsidRPr="006F491D" w:rsidRDefault="00FE4D03" w:rsidP="00B86564">
      <w:pPr>
        <w:pStyle w:val="Quote"/>
      </w:pPr>
      <w:bookmarkStart w:id="69" w:name="_Toc76060195"/>
      <w:bookmarkStart w:id="70" w:name="_Toc76063860"/>
      <w:r w:rsidRPr="006F491D">
        <w:lastRenderedPageBreak/>
        <w:t xml:space="preserve">Table </w:t>
      </w:r>
      <w:r w:rsidR="00605F79" w:rsidRPr="006F491D">
        <w:t>2.3</w:t>
      </w:r>
      <w:r w:rsidRPr="006F491D">
        <w:t>. Notation and Description of TiSASRec formulas</w:t>
      </w:r>
      <w:bookmarkEnd w:id="69"/>
      <w:bookmarkEnd w:id="70"/>
    </w:p>
    <w:tbl>
      <w:tblPr>
        <w:tblStyle w:val="TableGrid"/>
        <w:tblW w:w="0" w:type="auto"/>
        <w:jc w:val="center"/>
        <w:tblLook w:val="04A0" w:firstRow="1" w:lastRow="0" w:firstColumn="1" w:lastColumn="0" w:noHBand="0" w:noVBand="1"/>
      </w:tblPr>
      <w:tblGrid>
        <w:gridCol w:w="1271"/>
        <w:gridCol w:w="7229"/>
      </w:tblGrid>
      <w:tr w:rsidR="006F491D" w:rsidRPr="006F491D" w14:paraId="3AEC9A15" w14:textId="77777777" w:rsidTr="00FE4D03">
        <w:trPr>
          <w:jc w:val="center"/>
        </w:trPr>
        <w:tc>
          <w:tcPr>
            <w:tcW w:w="1271" w:type="dxa"/>
            <w:vAlign w:val="center"/>
          </w:tcPr>
          <w:p w14:paraId="5B4218B3" w14:textId="77777777" w:rsidR="00FE4D03" w:rsidRPr="006F491D" w:rsidRDefault="00FE4D03" w:rsidP="00CA47D7">
            <w:pPr>
              <w:pStyle w:val="ListParagraph"/>
              <w:spacing w:line="480" w:lineRule="auto"/>
              <w:ind w:left="0"/>
              <w:rPr>
                <w:b/>
                <w:bCs/>
              </w:rPr>
            </w:pPr>
            <w:r w:rsidRPr="006F491D">
              <w:rPr>
                <w:b/>
                <w:bCs/>
              </w:rPr>
              <w:t>Notation</w:t>
            </w:r>
          </w:p>
        </w:tc>
        <w:tc>
          <w:tcPr>
            <w:tcW w:w="7229" w:type="dxa"/>
            <w:vAlign w:val="center"/>
          </w:tcPr>
          <w:p w14:paraId="11BA80D1" w14:textId="77777777" w:rsidR="00FE4D03" w:rsidRPr="006F491D" w:rsidRDefault="00FE4D03" w:rsidP="00CA47D7">
            <w:pPr>
              <w:pStyle w:val="ListParagraph"/>
              <w:spacing w:line="480" w:lineRule="auto"/>
              <w:ind w:left="0"/>
              <w:rPr>
                <w:b/>
                <w:bCs/>
              </w:rPr>
            </w:pPr>
            <w:r w:rsidRPr="006F491D">
              <w:rPr>
                <w:b/>
                <w:bCs/>
              </w:rPr>
              <w:t>Description</w:t>
            </w:r>
          </w:p>
        </w:tc>
      </w:tr>
      <w:tr w:rsidR="006F491D" w:rsidRPr="006F491D" w14:paraId="1B2FC694" w14:textId="77777777" w:rsidTr="00FE4D03">
        <w:trPr>
          <w:jc w:val="center"/>
        </w:trPr>
        <w:tc>
          <w:tcPr>
            <w:tcW w:w="1271" w:type="dxa"/>
            <w:vAlign w:val="center"/>
          </w:tcPr>
          <w:p w14:paraId="21DFEE66" w14:textId="77777777" w:rsidR="00FE4D03" w:rsidRPr="006F491D" w:rsidRDefault="00FE4D03" w:rsidP="00CA47D7">
            <w:pPr>
              <w:pStyle w:val="ListParagraph"/>
              <w:spacing w:line="480" w:lineRule="auto"/>
              <w:ind w:left="0"/>
            </w:pPr>
            <w:r w:rsidRPr="006F491D">
              <w:t>U, I</w:t>
            </w:r>
          </w:p>
        </w:tc>
        <w:tc>
          <w:tcPr>
            <w:tcW w:w="7229" w:type="dxa"/>
            <w:vAlign w:val="center"/>
          </w:tcPr>
          <w:p w14:paraId="26C97F92" w14:textId="77777777" w:rsidR="00FE4D03" w:rsidRPr="006F491D" w:rsidRDefault="00FE4D03" w:rsidP="00CA47D7">
            <w:pPr>
              <w:pStyle w:val="ListParagraph"/>
              <w:spacing w:line="480" w:lineRule="auto"/>
              <w:ind w:left="0"/>
            </w:pPr>
            <w:r w:rsidRPr="006F491D">
              <w:t>User set, Item set</w:t>
            </w:r>
          </w:p>
        </w:tc>
      </w:tr>
      <w:tr w:rsidR="006F491D" w:rsidRPr="006F491D" w14:paraId="2E31E9F0" w14:textId="77777777" w:rsidTr="00FE4D03">
        <w:trPr>
          <w:jc w:val="center"/>
        </w:trPr>
        <w:tc>
          <w:tcPr>
            <w:tcW w:w="1271" w:type="dxa"/>
            <w:vAlign w:val="center"/>
          </w:tcPr>
          <w:p w14:paraId="12E1DAA2" w14:textId="77777777" w:rsidR="00FE4D03" w:rsidRPr="006F491D" w:rsidRDefault="00FE4D03" w:rsidP="00CA47D7">
            <w:pPr>
              <w:pStyle w:val="ListParagraph"/>
              <w:spacing w:line="480" w:lineRule="auto"/>
              <w:ind w:left="0"/>
              <w:rPr>
                <w:vertAlign w:val="superscript"/>
              </w:rPr>
            </w:pPr>
            <w:proofErr w:type="spellStart"/>
            <w:r w:rsidRPr="006F491D">
              <w:t>S</w:t>
            </w:r>
            <w:r w:rsidRPr="006F491D">
              <w:rPr>
                <w:vertAlign w:val="superscript"/>
              </w:rPr>
              <w:t>u</w:t>
            </w:r>
            <w:proofErr w:type="spellEnd"/>
          </w:p>
        </w:tc>
        <w:tc>
          <w:tcPr>
            <w:tcW w:w="7229" w:type="dxa"/>
            <w:vAlign w:val="center"/>
          </w:tcPr>
          <w:p w14:paraId="7D8D3B89" w14:textId="77777777" w:rsidR="00FE4D03" w:rsidRPr="006F491D" w:rsidRDefault="00FE4D03" w:rsidP="00CA47D7">
            <w:pPr>
              <w:pStyle w:val="ListParagraph"/>
              <w:spacing w:line="480" w:lineRule="auto"/>
              <w:ind w:left="0"/>
            </w:pPr>
            <w:r w:rsidRPr="006F491D">
              <w:t xml:space="preserve">Interactive item sequence of user U </w:t>
            </w:r>
          </w:p>
        </w:tc>
      </w:tr>
      <w:tr w:rsidR="006F491D" w:rsidRPr="006F491D" w14:paraId="31BC7D13" w14:textId="77777777" w:rsidTr="00FE4D03">
        <w:trPr>
          <w:jc w:val="center"/>
        </w:trPr>
        <w:tc>
          <w:tcPr>
            <w:tcW w:w="1271" w:type="dxa"/>
            <w:vAlign w:val="center"/>
          </w:tcPr>
          <w:p w14:paraId="4BE856B5" w14:textId="77777777" w:rsidR="00FE4D03" w:rsidRPr="006F491D" w:rsidRDefault="00FE4D03" w:rsidP="00CA47D7">
            <w:pPr>
              <w:pStyle w:val="ListParagraph"/>
              <w:spacing w:line="480" w:lineRule="auto"/>
              <w:ind w:left="0"/>
            </w:pPr>
            <w:r w:rsidRPr="006F491D">
              <w:t>s</w:t>
            </w:r>
          </w:p>
        </w:tc>
        <w:tc>
          <w:tcPr>
            <w:tcW w:w="7229" w:type="dxa"/>
            <w:vAlign w:val="center"/>
          </w:tcPr>
          <w:p w14:paraId="2B533246" w14:textId="77777777" w:rsidR="00FE4D03" w:rsidRPr="006F491D" w:rsidRDefault="00FE4D03" w:rsidP="00CA47D7">
            <w:pPr>
              <w:pStyle w:val="ListParagraph"/>
              <w:spacing w:line="480" w:lineRule="auto"/>
              <w:ind w:left="0"/>
            </w:pPr>
            <w:r w:rsidRPr="006F491D">
              <w:t xml:space="preserve">Interactive item extracted from </w:t>
            </w:r>
            <w:proofErr w:type="spellStart"/>
            <w:r w:rsidRPr="006F491D">
              <w:t>S</w:t>
            </w:r>
            <w:r w:rsidRPr="006F491D">
              <w:rPr>
                <w:vertAlign w:val="superscript"/>
              </w:rPr>
              <w:t>u</w:t>
            </w:r>
            <w:proofErr w:type="spellEnd"/>
          </w:p>
        </w:tc>
      </w:tr>
      <w:tr w:rsidR="006F491D" w:rsidRPr="006F491D" w14:paraId="23071E98" w14:textId="77777777" w:rsidTr="00FE4D03">
        <w:trPr>
          <w:jc w:val="center"/>
        </w:trPr>
        <w:tc>
          <w:tcPr>
            <w:tcW w:w="1271" w:type="dxa"/>
            <w:vAlign w:val="center"/>
          </w:tcPr>
          <w:p w14:paraId="27170CFB" w14:textId="77777777" w:rsidR="00FE4D03" w:rsidRPr="006F491D" w:rsidRDefault="00FE4D03" w:rsidP="00CA47D7">
            <w:pPr>
              <w:pStyle w:val="ListParagraph"/>
              <w:spacing w:line="480" w:lineRule="auto"/>
              <w:ind w:left="0"/>
            </w:pPr>
            <w:r w:rsidRPr="006F491D">
              <w:t>T</w:t>
            </w:r>
            <w:r w:rsidRPr="006F491D">
              <w:rPr>
                <w:vertAlign w:val="superscript"/>
              </w:rPr>
              <w:t>u</w:t>
            </w:r>
          </w:p>
        </w:tc>
        <w:tc>
          <w:tcPr>
            <w:tcW w:w="7229" w:type="dxa"/>
            <w:vAlign w:val="center"/>
          </w:tcPr>
          <w:p w14:paraId="3A59D32C" w14:textId="77777777" w:rsidR="00FE4D03" w:rsidRPr="006F491D" w:rsidRDefault="00FE4D03" w:rsidP="00CA47D7">
            <w:pPr>
              <w:pStyle w:val="ListParagraph"/>
              <w:spacing w:line="480" w:lineRule="auto"/>
              <w:ind w:left="0"/>
            </w:pPr>
            <w:r w:rsidRPr="006F491D">
              <w:t xml:space="preserve">Corresponding time sequence to interactive item sequence of user U  </w:t>
            </w:r>
          </w:p>
        </w:tc>
      </w:tr>
      <w:tr w:rsidR="006F491D" w:rsidRPr="006F491D" w14:paraId="6892AF55" w14:textId="77777777" w:rsidTr="00FE4D03">
        <w:trPr>
          <w:jc w:val="center"/>
        </w:trPr>
        <w:tc>
          <w:tcPr>
            <w:tcW w:w="1271" w:type="dxa"/>
            <w:vAlign w:val="center"/>
          </w:tcPr>
          <w:p w14:paraId="632D7E5D" w14:textId="77777777" w:rsidR="00FE4D03" w:rsidRPr="006F491D" w:rsidRDefault="00FE4D03" w:rsidP="00CA47D7">
            <w:pPr>
              <w:pStyle w:val="ListParagraph"/>
              <w:spacing w:line="480" w:lineRule="auto"/>
              <w:ind w:left="0"/>
            </w:pPr>
            <w:r w:rsidRPr="006F491D">
              <w:t>t</w:t>
            </w:r>
          </w:p>
        </w:tc>
        <w:tc>
          <w:tcPr>
            <w:tcW w:w="7229" w:type="dxa"/>
            <w:vAlign w:val="center"/>
          </w:tcPr>
          <w:p w14:paraId="6355AB1F" w14:textId="77777777" w:rsidR="00FE4D03" w:rsidRPr="006F491D" w:rsidRDefault="00FE4D03" w:rsidP="00CA47D7">
            <w:pPr>
              <w:pStyle w:val="ListParagraph"/>
              <w:spacing w:line="480" w:lineRule="auto"/>
              <w:ind w:left="0"/>
            </w:pPr>
            <w:r w:rsidRPr="006F491D">
              <w:t>Corresponding time sequence to extracted item sequence s of user U</w:t>
            </w:r>
          </w:p>
        </w:tc>
      </w:tr>
      <w:tr w:rsidR="006F491D" w:rsidRPr="006F491D" w14:paraId="6A8CB0BE" w14:textId="77777777" w:rsidTr="00FE4D03">
        <w:trPr>
          <w:jc w:val="center"/>
        </w:trPr>
        <w:tc>
          <w:tcPr>
            <w:tcW w:w="1271" w:type="dxa"/>
            <w:vAlign w:val="center"/>
          </w:tcPr>
          <w:p w14:paraId="5E5D3F5F" w14:textId="77777777" w:rsidR="00FE4D03" w:rsidRPr="006F491D" w:rsidRDefault="00FE4D03" w:rsidP="00CA47D7">
            <w:pPr>
              <w:pStyle w:val="ListParagraph"/>
              <w:spacing w:line="480" w:lineRule="auto"/>
              <w:ind w:left="0"/>
            </w:pPr>
            <w:r w:rsidRPr="006F491D">
              <w:t>R</w:t>
            </w:r>
            <w:r w:rsidRPr="006F491D">
              <w:rPr>
                <w:vertAlign w:val="superscript"/>
              </w:rPr>
              <w:t>u</w:t>
            </w:r>
          </w:p>
        </w:tc>
        <w:tc>
          <w:tcPr>
            <w:tcW w:w="7229" w:type="dxa"/>
            <w:vAlign w:val="center"/>
          </w:tcPr>
          <w:p w14:paraId="3A550424" w14:textId="77777777" w:rsidR="00FE4D03" w:rsidRPr="006F491D" w:rsidRDefault="00FE4D03" w:rsidP="00CA47D7">
            <w:pPr>
              <w:pStyle w:val="ListParagraph"/>
              <w:spacing w:line="480" w:lineRule="auto"/>
              <w:ind w:left="0"/>
            </w:pPr>
            <w:r w:rsidRPr="006F491D">
              <w:t>Time interval matrix between any two items</w:t>
            </w:r>
          </w:p>
        </w:tc>
      </w:tr>
      <w:tr w:rsidR="006F491D" w:rsidRPr="006F491D" w14:paraId="72C03C4F" w14:textId="77777777" w:rsidTr="00FE4D03">
        <w:trPr>
          <w:jc w:val="center"/>
        </w:trPr>
        <w:tc>
          <w:tcPr>
            <w:tcW w:w="1271" w:type="dxa"/>
            <w:vAlign w:val="center"/>
          </w:tcPr>
          <w:p w14:paraId="326556CB" w14:textId="77777777" w:rsidR="00FE4D03" w:rsidRPr="006F491D" w:rsidRDefault="00FE4D03" w:rsidP="00CA47D7">
            <w:pPr>
              <w:pStyle w:val="ListParagraph"/>
              <w:spacing w:line="480" w:lineRule="auto"/>
              <w:ind w:left="0"/>
            </w:pPr>
            <w:r w:rsidRPr="006F491D">
              <w:t>n</w:t>
            </w:r>
          </w:p>
        </w:tc>
        <w:tc>
          <w:tcPr>
            <w:tcW w:w="7229" w:type="dxa"/>
            <w:vAlign w:val="center"/>
          </w:tcPr>
          <w:p w14:paraId="74BF878E" w14:textId="77777777" w:rsidR="00FE4D03" w:rsidRPr="006F491D" w:rsidRDefault="00FE4D03" w:rsidP="00CA47D7">
            <w:pPr>
              <w:pStyle w:val="ListParagraph"/>
              <w:spacing w:line="480" w:lineRule="auto"/>
              <w:ind w:left="0"/>
            </w:pPr>
            <w:r w:rsidRPr="006F491D">
              <w:t>Maximum sequence length</w:t>
            </w:r>
          </w:p>
        </w:tc>
      </w:tr>
      <w:tr w:rsidR="006F491D" w:rsidRPr="006F491D" w14:paraId="19F5F67B" w14:textId="77777777" w:rsidTr="00FE4D03">
        <w:trPr>
          <w:jc w:val="center"/>
        </w:trPr>
        <w:tc>
          <w:tcPr>
            <w:tcW w:w="1271" w:type="dxa"/>
            <w:vAlign w:val="center"/>
          </w:tcPr>
          <w:p w14:paraId="53D687ED" w14:textId="77777777" w:rsidR="00FE4D03" w:rsidRPr="006F491D" w:rsidRDefault="00FE4D03" w:rsidP="00CA47D7">
            <w:pPr>
              <w:pStyle w:val="ListParagraph"/>
              <w:spacing w:line="480" w:lineRule="auto"/>
              <w:ind w:left="0"/>
            </w:pPr>
            <w:r w:rsidRPr="006F491D">
              <w:t>d</w:t>
            </w:r>
          </w:p>
        </w:tc>
        <w:tc>
          <w:tcPr>
            <w:tcW w:w="7229" w:type="dxa"/>
            <w:vAlign w:val="center"/>
          </w:tcPr>
          <w:p w14:paraId="68297838" w14:textId="77777777" w:rsidR="00FE4D03" w:rsidRPr="006F491D" w:rsidRDefault="00FE4D03" w:rsidP="00CA47D7">
            <w:pPr>
              <w:pStyle w:val="ListParagraph"/>
              <w:spacing w:line="480" w:lineRule="auto"/>
              <w:ind w:left="0"/>
            </w:pPr>
            <w:r w:rsidRPr="006F491D">
              <w:t>Latent vector dimension</w:t>
            </w:r>
          </w:p>
        </w:tc>
      </w:tr>
      <w:tr w:rsidR="006F491D" w:rsidRPr="006F491D" w14:paraId="318729E9" w14:textId="77777777" w:rsidTr="00FE4D03">
        <w:trPr>
          <w:jc w:val="center"/>
        </w:trPr>
        <w:tc>
          <w:tcPr>
            <w:tcW w:w="1271" w:type="dxa"/>
            <w:vAlign w:val="center"/>
          </w:tcPr>
          <w:p w14:paraId="0BFD8303" w14:textId="77777777" w:rsidR="00FE4D03" w:rsidRPr="006F491D" w:rsidRDefault="00FE4D03" w:rsidP="00CA47D7">
            <w:pPr>
              <w:pStyle w:val="ListParagraph"/>
              <w:spacing w:line="480" w:lineRule="auto"/>
              <w:ind w:left="0"/>
            </w:pPr>
            <w:r w:rsidRPr="006F491D">
              <w:t>M</w:t>
            </w:r>
            <w:r w:rsidRPr="006F491D">
              <w:rPr>
                <w:vertAlign w:val="superscript"/>
              </w:rPr>
              <w:t>u</w:t>
            </w:r>
          </w:p>
        </w:tc>
        <w:tc>
          <w:tcPr>
            <w:tcW w:w="7229" w:type="dxa"/>
            <w:vAlign w:val="center"/>
          </w:tcPr>
          <w:p w14:paraId="1797B1A8" w14:textId="77777777" w:rsidR="00FE4D03" w:rsidRPr="006F491D" w:rsidRDefault="00FE4D03" w:rsidP="00CA47D7">
            <w:pPr>
              <w:pStyle w:val="ListParagraph"/>
              <w:spacing w:line="480" w:lineRule="auto"/>
              <w:ind w:left="0"/>
            </w:pPr>
            <w:r w:rsidRPr="006F491D">
              <w:t>Time interval matrix</w:t>
            </w:r>
          </w:p>
        </w:tc>
      </w:tr>
      <w:tr w:rsidR="006F491D" w:rsidRPr="006F491D" w14:paraId="6535A568" w14:textId="77777777" w:rsidTr="00FE4D03">
        <w:trPr>
          <w:jc w:val="center"/>
        </w:trPr>
        <w:tc>
          <w:tcPr>
            <w:tcW w:w="1271" w:type="dxa"/>
            <w:vAlign w:val="center"/>
          </w:tcPr>
          <w:p w14:paraId="295FAC1C" w14:textId="77777777" w:rsidR="00FE4D03" w:rsidRPr="006F491D" w:rsidRDefault="00FE4D03" w:rsidP="00CA47D7">
            <w:pPr>
              <w:pStyle w:val="ListParagraph"/>
              <w:spacing w:line="480" w:lineRule="auto"/>
              <w:ind w:left="0"/>
            </w:pPr>
            <w:r w:rsidRPr="006F491D">
              <w:t>M</w:t>
            </w:r>
            <w:r w:rsidRPr="006F491D">
              <w:rPr>
                <w:vertAlign w:val="superscript"/>
              </w:rPr>
              <w:t>I</w:t>
            </w:r>
          </w:p>
        </w:tc>
        <w:tc>
          <w:tcPr>
            <w:tcW w:w="7229" w:type="dxa"/>
            <w:vAlign w:val="center"/>
          </w:tcPr>
          <w:p w14:paraId="565A6731" w14:textId="77777777" w:rsidR="00FE4D03" w:rsidRPr="006F491D" w:rsidRDefault="00FE4D03" w:rsidP="00CA47D7">
            <w:pPr>
              <w:pStyle w:val="ListParagraph"/>
              <w:spacing w:line="480" w:lineRule="auto"/>
              <w:ind w:left="0"/>
            </w:pPr>
            <w:r w:rsidRPr="006F491D">
              <w:t>Item embedding matrix</w:t>
            </w:r>
          </w:p>
        </w:tc>
      </w:tr>
      <w:tr w:rsidR="006F491D" w:rsidRPr="006F491D" w14:paraId="7FA61286" w14:textId="77777777" w:rsidTr="00FE4D03">
        <w:trPr>
          <w:jc w:val="center"/>
        </w:trPr>
        <w:tc>
          <w:tcPr>
            <w:tcW w:w="1271" w:type="dxa"/>
            <w:vAlign w:val="center"/>
          </w:tcPr>
          <w:p w14:paraId="5617621E" w14:textId="77777777" w:rsidR="00FE4D03" w:rsidRPr="006F491D" w:rsidRDefault="00FE4D03" w:rsidP="00CA47D7">
            <w:pPr>
              <w:pStyle w:val="ListParagraph"/>
              <w:spacing w:line="480" w:lineRule="auto"/>
              <w:ind w:left="0"/>
              <w:rPr>
                <w:vertAlign w:val="superscript"/>
              </w:rPr>
            </w:pPr>
            <w:r w:rsidRPr="006F491D">
              <w:t>M</w:t>
            </w:r>
            <w:r w:rsidRPr="006F491D">
              <w:rPr>
                <w:vertAlign w:val="subscript"/>
              </w:rPr>
              <w:t>K</w:t>
            </w:r>
            <w:r w:rsidRPr="006F491D">
              <w:rPr>
                <w:vertAlign w:val="superscript"/>
              </w:rPr>
              <w:t>P</w:t>
            </w:r>
            <w:r w:rsidRPr="006F491D">
              <w:t>, M</w:t>
            </w:r>
            <w:r w:rsidRPr="006F491D">
              <w:rPr>
                <w:vertAlign w:val="subscript"/>
              </w:rPr>
              <w:t>V</w:t>
            </w:r>
            <w:r w:rsidRPr="006F491D">
              <w:rPr>
                <w:vertAlign w:val="superscript"/>
              </w:rPr>
              <w:t>P</w:t>
            </w:r>
          </w:p>
        </w:tc>
        <w:tc>
          <w:tcPr>
            <w:tcW w:w="7229" w:type="dxa"/>
            <w:vAlign w:val="center"/>
          </w:tcPr>
          <w:p w14:paraId="5A1C02D9" w14:textId="77777777" w:rsidR="00FE4D03" w:rsidRPr="006F491D" w:rsidRDefault="00FE4D03" w:rsidP="00CA47D7">
            <w:pPr>
              <w:pStyle w:val="ListParagraph"/>
              <w:spacing w:line="480" w:lineRule="auto"/>
              <w:ind w:left="0"/>
            </w:pPr>
            <w:r w:rsidRPr="006F491D">
              <w:t>Embedding matrix of position for key and value</w:t>
            </w:r>
          </w:p>
        </w:tc>
      </w:tr>
      <w:tr w:rsidR="006F491D" w:rsidRPr="006F491D" w14:paraId="6F046655" w14:textId="77777777" w:rsidTr="00FE4D03">
        <w:trPr>
          <w:jc w:val="center"/>
        </w:trPr>
        <w:tc>
          <w:tcPr>
            <w:tcW w:w="1271" w:type="dxa"/>
            <w:vAlign w:val="center"/>
          </w:tcPr>
          <w:p w14:paraId="21219AC3" w14:textId="77777777" w:rsidR="00FE4D03" w:rsidRPr="006F491D" w:rsidRDefault="00FE4D03" w:rsidP="00CA47D7">
            <w:pPr>
              <w:pStyle w:val="ListParagraph"/>
              <w:spacing w:line="480" w:lineRule="auto"/>
              <w:ind w:left="0"/>
              <w:rPr>
                <w:vertAlign w:val="superscript"/>
              </w:rPr>
            </w:pPr>
            <w:r w:rsidRPr="006F491D">
              <w:t>M</w:t>
            </w:r>
            <w:r w:rsidRPr="006F491D">
              <w:rPr>
                <w:vertAlign w:val="subscript"/>
              </w:rPr>
              <w:t>K</w:t>
            </w:r>
            <w:r w:rsidRPr="006F491D">
              <w:rPr>
                <w:vertAlign w:val="superscript"/>
              </w:rPr>
              <w:t>T</w:t>
            </w:r>
            <w:r w:rsidRPr="006F491D">
              <w:t>, M</w:t>
            </w:r>
            <w:r w:rsidRPr="006F491D">
              <w:rPr>
                <w:vertAlign w:val="subscript"/>
              </w:rPr>
              <w:t>V</w:t>
            </w:r>
            <w:r w:rsidRPr="006F491D">
              <w:rPr>
                <w:vertAlign w:val="superscript"/>
              </w:rPr>
              <w:t>T</w:t>
            </w:r>
          </w:p>
        </w:tc>
        <w:tc>
          <w:tcPr>
            <w:tcW w:w="7229" w:type="dxa"/>
            <w:vAlign w:val="center"/>
          </w:tcPr>
          <w:p w14:paraId="213AFCE3" w14:textId="77777777" w:rsidR="00FE4D03" w:rsidRPr="006F491D" w:rsidRDefault="00FE4D03" w:rsidP="00CA47D7">
            <w:pPr>
              <w:pStyle w:val="ListParagraph"/>
              <w:spacing w:line="480" w:lineRule="auto"/>
              <w:ind w:left="0"/>
            </w:pPr>
            <w:r w:rsidRPr="006F491D">
              <w:t xml:space="preserve">Embedding matrix of time intervals for key and value </w:t>
            </w:r>
          </w:p>
        </w:tc>
      </w:tr>
      <w:tr w:rsidR="00E638D8" w:rsidRPr="006F491D" w14:paraId="0BD08440" w14:textId="77777777" w:rsidTr="00FE4D03">
        <w:trPr>
          <w:jc w:val="center"/>
        </w:trPr>
        <w:tc>
          <w:tcPr>
            <w:tcW w:w="1271" w:type="dxa"/>
            <w:vAlign w:val="center"/>
          </w:tcPr>
          <w:p w14:paraId="16D6AADD" w14:textId="77777777" w:rsidR="00FE4D03" w:rsidRPr="006F491D" w:rsidRDefault="00FE4D03" w:rsidP="00CA47D7">
            <w:pPr>
              <w:pStyle w:val="ListParagraph"/>
              <w:spacing w:line="480" w:lineRule="auto"/>
              <w:ind w:left="0"/>
              <w:rPr>
                <w:vertAlign w:val="subscript"/>
              </w:rPr>
            </w:pPr>
            <w:proofErr w:type="spellStart"/>
            <w:r w:rsidRPr="006F491D">
              <w:t>Z</w:t>
            </w:r>
            <w:r w:rsidRPr="006F491D">
              <w:rPr>
                <w:vertAlign w:val="subscript"/>
              </w:rPr>
              <w:t>t</w:t>
            </w:r>
            <w:proofErr w:type="spellEnd"/>
          </w:p>
        </w:tc>
        <w:tc>
          <w:tcPr>
            <w:tcW w:w="7229" w:type="dxa"/>
            <w:vAlign w:val="center"/>
          </w:tcPr>
          <w:p w14:paraId="4465ADFC" w14:textId="77777777" w:rsidR="00FE4D03" w:rsidRPr="006F491D" w:rsidRDefault="00FE4D03" w:rsidP="00CA47D7">
            <w:pPr>
              <w:pStyle w:val="ListParagraph"/>
              <w:spacing w:line="480" w:lineRule="auto"/>
              <w:ind w:left="0"/>
            </w:pPr>
            <w:r w:rsidRPr="006F491D">
              <w:t xml:space="preserve">Output of model at time step t </w:t>
            </w:r>
          </w:p>
        </w:tc>
      </w:tr>
    </w:tbl>
    <w:p w14:paraId="2714CA70" w14:textId="77777777" w:rsidR="00AC485B" w:rsidRPr="006F491D" w:rsidRDefault="00AC485B" w:rsidP="00AC485B">
      <w:pPr>
        <w:pStyle w:val="ListParagraph"/>
        <w:spacing w:line="480" w:lineRule="auto"/>
        <w:ind w:left="0" w:firstLine="692"/>
      </w:pPr>
    </w:p>
    <w:p w14:paraId="69028625" w14:textId="3EDFB44D" w:rsidR="00E312E2" w:rsidRPr="006F491D" w:rsidRDefault="00E312E2" w:rsidP="00AC485B">
      <w:pPr>
        <w:pStyle w:val="ListParagraph"/>
        <w:spacing w:line="480" w:lineRule="auto"/>
        <w:ind w:left="0"/>
      </w:pPr>
      <w:r w:rsidRPr="006F491D">
        <w:t>Before the model can be used for predicting, there are five- layer types</w:t>
      </w:r>
      <w:r w:rsidR="00FE4D03" w:rsidRPr="006F491D">
        <w:t xml:space="preserve"> to pass</w:t>
      </w:r>
      <w:r w:rsidRPr="006F491D">
        <w:t xml:space="preserve"> </w:t>
      </w:r>
      <w:r w:rsidR="00FE4D03" w:rsidRPr="006F491D">
        <w:t>for</w:t>
      </w:r>
      <w:r w:rsidRPr="006F491D">
        <w:t xml:space="preserve"> the training</w:t>
      </w:r>
      <w:r w:rsidR="00FE4D03" w:rsidRPr="006F491D">
        <w:t xml:space="preserve"> process of</w:t>
      </w:r>
      <w:r w:rsidRPr="006F491D">
        <w:t xml:space="preserve"> TiSASRec model (not including input and output): </w:t>
      </w:r>
    </w:p>
    <w:p w14:paraId="0744A7BD" w14:textId="77777777" w:rsidR="007C5E91" w:rsidRPr="006F491D" w:rsidRDefault="00FE4D03" w:rsidP="001A5DF5">
      <w:pPr>
        <w:pStyle w:val="ListParagraph"/>
        <w:numPr>
          <w:ilvl w:val="0"/>
          <w:numId w:val="6"/>
        </w:numPr>
        <w:spacing w:line="480" w:lineRule="auto"/>
      </w:pPr>
      <w:r w:rsidRPr="006F491D">
        <w:rPr>
          <w:b/>
          <w:bCs/>
        </w:rPr>
        <w:t>Input</w:t>
      </w:r>
      <w:r w:rsidRPr="006F491D">
        <w:t xml:space="preserve">: </w:t>
      </w:r>
    </w:p>
    <w:p w14:paraId="15C75846" w14:textId="38073337" w:rsidR="00FE4D03" w:rsidRPr="006F491D" w:rsidRDefault="00FE4D03" w:rsidP="00AC485B">
      <w:pPr>
        <w:pStyle w:val="ListParagraph"/>
        <w:spacing w:line="480" w:lineRule="auto"/>
        <w:ind w:left="0" w:firstLine="692"/>
      </w:pPr>
      <w:r w:rsidRPr="006F491D">
        <w:t xml:space="preserve">The model takes in </w:t>
      </w:r>
      <w:r w:rsidRPr="006F491D">
        <w:rPr>
          <w:b/>
          <w:bCs/>
          <w:i/>
          <w:iCs/>
        </w:rPr>
        <w:t xml:space="preserve">sequences of </w:t>
      </w:r>
      <w:r w:rsidR="009B2380" w:rsidRPr="006F491D">
        <w:rPr>
          <w:b/>
          <w:bCs/>
          <w:i/>
          <w:iCs/>
        </w:rPr>
        <w:t xml:space="preserve">item sequences </w:t>
      </w:r>
      <w:r w:rsidR="009B2380" w:rsidRPr="006F491D">
        <w:t>(</w:t>
      </w:r>
      <m:oMath>
        <m:sSubSup>
          <m:sSubSupPr>
            <m:ctrlPr>
              <w:ins w:id="71" w:author="HO DANG PHUONG NGOC" w:date="2021-06-21T00:16:00Z">
                <w:rPr>
                  <w:rFonts w:ascii="Cambria Math" w:hAnsi="Cambria Math"/>
                  <w:i/>
                </w:rPr>
              </w:ins>
            </m:ctrlPr>
          </m:sSubSupPr>
          <m:e>
            <m:r>
              <w:rPr>
                <w:rFonts w:ascii="Cambria Math" w:hAnsi="Cambria Math"/>
              </w:rPr>
              <m:t>S</m:t>
            </m:r>
          </m:e>
          <m:sub>
            <m:r>
              <w:rPr>
                <w:rFonts w:ascii="Cambria Math" w:hAnsi="Cambria Math"/>
              </w:rPr>
              <m:t>1</m:t>
            </m:r>
          </m:sub>
          <m:sup>
            <m:r>
              <w:rPr>
                <w:rFonts w:ascii="Cambria Math" w:hAnsi="Cambria Math"/>
              </w:rPr>
              <m:t>u</m:t>
            </m:r>
          </m:sup>
        </m:sSubSup>
      </m:oMath>
      <w:r w:rsidR="009B2380" w:rsidRPr="006F491D">
        <w:t xml:space="preserve">, </w:t>
      </w:r>
      <m:oMath>
        <m:sSubSup>
          <m:sSubSupPr>
            <m:ctrlPr>
              <w:ins w:id="72" w:author="HO DANG PHUONG NGOC" w:date="2021-06-21T00:16:00Z">
                <w:rPr>
                  <w:rFonts w:ascii="Cambria Math" w:hAnsi="Cambria Math"/>
                  <w:i/>
                </w:rPr>
              </w:ins>
            </m:ctrlPr>
          </m:sSubSupPr>
          <m:e>
            <m:r>
              <w:rPr>
                <w:rFonts w:ascii="Cambria Math" w:hAnsi="Cambria Math"/>
              </w:rPr>
              <m:t>S</m:t>
            </m:r>
          </m:e>
          <m:sub>
            <m:r>
              <w:rPr>
                <w:rFonts w:ascii="Cambria Math" w:hAnsi="Cambria Math"/>
              </w:rPr>
              <m:t>2</m:t>
            </m:r>
          </m:sub>
          <m:sup>
            <m:r>
              <w:rPr>
                <w:rFonts w:ascii="Cambria Math" w:hAnsi="Cambria Math"/>
              </w:rPr>
              <m:t>u</m:t>
            </m:r>
          </m:sup>
        </m:sSubSup>
      </m:oMath>
      <w:r w:rsidR="009B2380" w:rsidRPr="006F491D">
        <w:t xml:space="preserve">, </w:t>
      </w:r>
      <m:oMath>
        <m:sSubSup>
          <m:sSubSupPr>
            <m:ctrlPr>
              <w:ins w:id="73" w:author="HO DANG PHUONG NGOC" w:date="2021-06-21T00:16:00Z">
                <w:rPr>
                  <w:rFonts w:ascii="Cambria Math" w:hAnsi="Cambria Math"/>
                  <w:i/>
                </w:rPr>
              </w:ins>
            </m:ctrlPr>
          </m:sSubSupPr>
          <m:e>
            <m:r>
              <w:rPr>
                <w:rFonts w:ascii="Cambria Math" w:hAnsi="Cambria Math"/>
              </w:rPr>
              <m:t>S</m:t>
            </m:r>
          </m:e>
          <m:sub>
            <m:r>
              <w:rPr>
                <w:rFonts w:ascii="Cambria Math" w:hAnsi="Cambria Math"/>
              </w:rPr>
              <m:t>3</m:t>
            </m:r>
          </m:sub>
          <m:sup>
            <m:r>
              <w:rPr>
                <w:rFonts w:ascii="Cambria Math" w:hAnsi="Cambria Math"/>
              </w:rPr>
              <m:t>u</m:t>
            </m:r>
          </m:sup>
        </m:sSubSup>
      </m:oMath>
      <w:r w:rsidR="009B2380" w:rsidRPr="006F491D">
        <w:t xml:space="preserve">, … </w:t>
      </w:r>
      <m:oMath>
        <m:sSubSup>
          <m:sSubSupPr>
            <m:ctrlPr>
              <w:ins w:id="74" w:author="HO DANG PHUONG NGOC" w:date="2021-06-21T00:16:00Z">
                <w:rPr>
                  <w:rFonts w:ascii="Cambria Math" w:hAnsi="Cambria Math"/>
                  <w:i/>
                </w:rPr>
              </w:ins>
            </m:ctrlPr>
          </m:sSubSupPr>
          <m:e>
            <m:r>
              <w:rPr>
                <w:rFonts w:ascii="Cambria Math" w:hAnsi="Cambria Math"/>
              </w:rPr>
              <m:t>S</m:t>
            </m:r>
          </m:e>
          <m:sub>
            <m:d>
              <m:dPr>
                <m:begChr m:val="|"/>
                <m:endChr m:val="|"/>
                <m:ctrlPr>
                  <w:ins w:id="75" w:author="HO DANG PHUONG NGOC" w:date="2021-06-21T00:16:00Z">
                    <w:rPr>
                      <w:rFonts w:ascii="Cambria Math" w:hAnsi="Cambria Math"/>
                      <w:i/>
                    </w:rPr>
                  </w:ins>
                </m:ctrlPr>
              </m:dPr>
              <m:e>
                <m:sSub>
                  <m:sSubPr>
                    <m:ctrlPr>
                      <w:ins w:id="76" w:author="HO DANG PHUONG NGOC" w:date="2021-06-21T00:16:00Z">
                        <w:rPr>
                          <w:rFonts w:ascii="Cambria Math" w:hAnsi="Cambria Math"/>
                          <w:i/>
                        </w:rPr>
                      </w:ins>
                    </m:ctrlPr>
                  </m:sSubPr>
                  <m:e>
                    <m:r>
                      <w:rPr>
                        <w:rFonts w:ascii="Cambria Math" w:hAnsi="Cambria Math"/>
                      </w:rPr>
                      <m:t>S</m:t>
                    </m:r>
                  </m:e>
                  <m:sub>
                    <m:r>
                      <w:rPr>
                        <w:rFonts w:ascii="Cambria Math" w:hAnsi="Cambria Math"/>
                      </w:rPr>
                      <m:t>u</m:t>
                    </m:r>
                  </m:sub>
                </m:sSub>
              </m:e>
            </m:d>
            <m:r>
              <w:rPr>
                <w:rFonts w:ascii="Cambria Math" w:hAnsi="Cambria Math"/>
              </w:rPr>
              <m:t>-1</m:t>
            </m:r>
          </m:sub>
          <m:sup>
            <m:r>
              <w:rPr>
                <w:rFonts w:ascii="Cambria Math" w:hAnsi="Cambria Math"/>
              </w:rPr>
              <m:t>u</m:t>
            </m:r>
          </m:sup>
        </m:sSubSup>
      </m:oMath>
      <w:r w:rsidR="009B2380" w:rsidRPr="006F491D">
        <w:t xml:space="preserve">) </w:t>
      </w:r>
      <w:r w:rsidR="009B2380" w:rsidRPr="006F491D">
        <w:rPr>
          <w:b/>
          <w:bCs/>
          <w:i/>
          <w:iCs/>
        </w:rPr>
        <w:t xml:space="preserve"> and corresponding time sequences of those sequences (one sequence per user) </w:t>
      </w:r>
      <w:r w:rsidR="009B2380" w:rsidRPr="006F491D">
        <w:t>(</w:t>
      </w:r>
      <m:oMath>
        <m:sSubSup>
          <m:sSubSupPr>
            <m:ctrlPr>
              <w:ins w:id="77" w:author="HO DANG PHUONG NGOC" w:date="2021-06-21T00:16:00Z">
                <w:rPr>
                  <w:rFonts w:ascii="Cambria Math" w:hAnsi="Cambria Math"/>
                  <w:i/>
                </w:rPr>
              </w:ins>
            </m:ctrlPr>
          </m:sSubSupPr>
          <m:e>
            <m:r>
              <w:rPr>
                <w:rFonts w:ascii="Cambria Math" w:hAnsi="Cambria Math"/>
              </w:rPr>
              <m:t>T</m:t>
            </m:r>
          </m:e>
          <m:sub>
            <m:r>
              <w:rPr>
                <w:rFonts w:ascii="Cambria Math" w:hAnsi="Cambria Math"/>
              </w:rPr>
              <m:t>1</m:t>
            </m:r>
          </m:sub>
          <m:sup>
            <m:r>
              <w:rPr>
                <w:rFonts w:ascii="Cambria Math" w:hAnsi="Cambria Math"/>
              </w:rPr>
              <m:t>u</m:t>
            </m:r>
          </m:sup>
        </m:sSubSup>
      </m:oMath>
      <w:r w:rsidR="009B2380" w:rsidRPr="006F491D">
        <w:t xml:space="preserve">, </w:t>
      </w:r>
      <m:oMath>
        <m:sSubSup>
          <m:sSubSupPr>
            <m:ctrlPr>
              <w:ins w:id="78" w:author="HO DANG PHUONG NGOC" w:date="2021-06-21T00:16:00Z">
                <w:rPr>
                  <w:rFonts w:ascii="Cambria Math" w:hAnsi="Cambria Math"/>
                  <w:i/>
                </w:rPr>
              </w:ins>
            </m:ctrlPr>
          </m:sSubSupPr>
          <m:e>
            <m:r>
              <w:rPr>
                <w:rFonts w:ascii="Cambria Math" w:hAnsi="Cambria Math"/>
              </w:rPr>
              <m:t>T</m:t>
            </m:r>
          </m:e>
          <m:sub>
            <m:r>
              <w:rPr>
                <w:rFonts w:ascii="Cambria Math" w:hAnsi="Cambria Math"/>
              </w:rPr>
              <m:t>2</m:t>
            </m:r>
          </m:sub>
          <m:sup>
            <m:r>
              <w:rPr>
                <w:rFonts w:ascii="Cambria Math" w:hAnsi="Cambria Math"/>
              </w:rPr>
              <m:t>u</m:t>
            </m:r>
          </m:sup>
        </m:sSubSup>
      </m:oMath>
      <w:r w:rsidR="009B2380" w:rsidRPr="006F491D">
        <w:t xml:space="preserve">, </w:t>
      </w:r>
      <m:oMath>
        <m:sSubSup>
          <m:sSubSupPr>
            <m:ctrlPr>
              <w:ins w:id="79" w:author="HO DANG PHUONG NGOC" w:date="2021-06-21T00:16:00Z">
                <w:rPr>
                  <w:rFonts w:ascii="Cambria Math" w:hAnsi="Cambria Math"/>
                  <w:i/>
                </w:rPr>
              </w:ins>
            </m:ctrlPr>
          </m:sSubSupPr>
          <m:e>
            <m:r>
              <w:rPr>
                <w:rFonts w:ascii="Cambria Math" w:hAnsi="Cambria Math"/>
              </w:rPr>
              <m:t>T</m:t>
            </m:r>
          </m:e>
          <m:sub>
            <m:r>
              <w:rPr>
                <w:rFonts w:ascii="Cambria Math" w:hAnsi="Cambria Math"/>
              </w:rPr>
              <m:t>3</m:t>
            </m:r>
          </m:sub>
          <m:sup>
            <m:r>
              <w:rPr>
                <w:rFonts w:ascii="Cambria Math" w:hAnsi="Cambria Math"/>
              </w:rPr>
              <m:t>u</m:t>
            </m:r>
          </m:sup>
        </m:sSubSup>
      </m:oMath>
      <w:r w:rsidR="009B2380" w:rsidRPr="006F491D">
        <w:t xml:space="preserve">, … </w:t>
      </w:r>
      <m:oMath>
        <m:sSubSup>
          <m:sSubSupPr>
            <m:ctrlPr>
              <w:ins w:id="80" w:author="HO DANG PHUONG NGOC" w:date="2021-06-21T00:16:00Z">
                <w:rPr>
                  <w:rFonts w:ascii="Cambria Math" w:hAnsi="Cambria Math"/>
                  <w:i/>
                </w:rPr>
              </w:ins>
            </m:ctrlPr>
          </m:sSubSupPr>
          <m:e>
            <m:r>
              <w:rPr>
                <w:rFonts w:ascii="Cambria Math" w:hAnsi="Cambria Math"/>
              </w:rPr>
              <m:t>T</m:t>
            </m:r>
          </m:e>
          <m:sub>
            <m:d>
              <m:dPr>
                <m:begChr m:val="|"/>
                <m:endChr m:val="|"/>
                <m:ctrlPr>
                  <w:ins w:id="81" w:author="HO DANG PHUONG NGOC" w:date="2021-06-21T00:16:00Z">
                    <w:rPr>
                      <w:rFonts w:ascii="Cambria Math" w:hAnsi="Cambria Math"/>
                      <w:i/>
                    </w:rPr>
                  </w:ins>
                </m:ctrlPr>
              </m:dPr>
              <m:e>
                <m:sSub>
                  <m:sSubPr>
                    <m:ctrlPr>
                      <w:ins w:id="82" w:author="HO DANG PHUONG NGOC" w:date="2021-06-21T00:16:00Z">
                        <w:rPr>
                          <w:rFonts w:ascii="Cambria Math" w:hAnsi="Cambria Math"/>
                          <w:i/>
                        </w:rPr>
                      </w:ins>
                    </m:ctrlPr>
                  </m:sSubPr>
                  <m:e>
                    <m:r>
                      <w:rPr>
                        <w:rFonts w:ascii="Cambria Math" w:hAnsi="Cambria Math"/>
                      </w:rPr>
                      <m:t>S</m:t>
                    </m:r>
                  </m:e>
                  <m:sub>
                    <m:r>
                      <w:rPr>
                        <w:rFonts w:ascii="Cambria Math" w:hAnsi="Cambria Math"/>
                      </w:rPr>
                      <m:t>u</m:t>
                    </m:r>
                  </m:sub>
                </m:sSub>
              </m:e>
            </m:d>
            <m:r>
              <w:rPr>
                <w:rFonts w:ascii="Cambria Math" w:hAnsi="Cambria Math"/>
              </w:rPr>
              <m:t>-1</m:t>
            </m:r>
          </m:sub>
          <m:sup>
            <m:r>
              <w:rPr>
                <w:rFonts w:ascii="Cambria Math" w:hAnsi="Cambria Math"/>
              </w:rPr>
              <m:t>u</m:t>
            </m:r>
          </m:sup>
        </m:sSubSup>
      </m:oMath>
      <w:r w:rsidR="009B2380" w:rsidRPr="006F491D">
        <w:t>)</w:t>
      </w:r>
      <w:r w:rsidRPr="006F491D">
        <w:t xml:space="preserve">, define an </w:t>
      </w:r>
      <w:r w:rsidRPr="006F491D">
        <w:rPr>
          <w:b/>
          <w:bCs/>
          <w:i/>
          <w:iCs/>
        </w:rPr>
        <w:t>n</w:t>
      </w:r>
      <w:r w:rsidRPr="006F491D">
        <w:t xml:space="preserve"> number of interactions to keep in sequence (for larger sequence than n: keep only the most recent n interactions, for smaller sequence than n: pad more items to fit n items) in</w:t>
      </w:r>
      <w:r w:rsidR="009B2380" w:rsidRPr="006F491D">
        <w:t xml:space="preserve"> </w:t>
      </w:r>
      <w:r w:rsidRPr="006F491D">
        <w:lastRenderedPageBreak/>
        <w:t>forms of</w:t>
      </w:r>
      <w:r w:rsidR="009B2380" w:rsidRPr="006F491D">
        <w:t xml:space="preserve"> matrices </w:t>
      </w:r>
      <w:r w:rsidRPr="006F491D">
        <w:t xml:space="preserve">including item </w:t>
      </w:r>
      <w:r w:rsidR="009B2380" w:rsidRPr="006F491D">
        <w:t>sequence</w:t>
      </w:r>
      <w:r w:rsidRPr="006F491D">
        <w:t xml:space="preserve">, position </w:t>
      </w:r>
      <w:r w:rsidR="009B2380" w:rsidRPr="006F491D">
        <w:t>sequence</w:t>
      </w:r>
      <w:r w:rsidRPr="006F491D">
        <w:t xml:space="preserve"> and time- interval relation matrix</w:t>
      </w:r>
      <w:r w:rsidR="009B2380" w:rsidRPr="006F491D">
        <w:t xml:space="preserve"> (after doing the clipped procedure to personalize the relative time interval per user)</w:t>
      </w:r>
      <w:r w:rsidRPr="006F491D">
        <w:t xml:space="preserve">. </w:t>
      </w:r>
    </w:p>
    <w:p w14:paraId="28EE6F67" w14:textId="77777777" w:rsidR="009B2380" w:rsidRPr="006F491D" w:rsidRDefault="002C56AC" w:rsidP="00AC485B">
      <w:pPr>
        <w:pStyle w:val="ListParagraph"/>
        <w:spacing w:line="480" w:lineRule="auto"/>
        <w:ind w:left="644" w:firstLine="692"/>
        <w:jc w:val="center"/>
      </w:pPr>
      <m:oMath>
        <m:sSup>
          <m:sSupPr>
            <m:ctrlPr>
              <w:rPr>
                <w:rFonts w:ascii="Cambria Math" w:hAnsi="Cambria Math"/>
                <w:i/>
              </w:rPr>
            </m:ctrlPr>
          </m:sSupPr>
          <m:e>
            <m:r>
              <w:rPr>
                <w:rFonts w:ascii="Cambria Math" w:hAnsi="Cambria Math"/>
              </w:rPr>
              <m:t>M</m:t>
            </m:r>
          </m:e>
          <m:sup>
            <m:r>
              <w:rPr>
                <w:rFonts w:ascii="Cambria Math" w:hAnsi="Cambria Math"/>
              </w:rPr>
              <m:t>u</m:t>
            </m:r>
          </m:sup>
        </m:sSup>
      </m:oMath>
      <w:r w:rsidR="009B2380" w:rsidRPr="006F491D">
        <w:t xml:space="preserve"> =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r</m:t>
                      </m:r>
                    </m:e>
                    <m:sub>
                      <m:r>
                        <w:rPr>
                          <w:rFonts w:ascii="Cambria Math" w:hAnsi="Cambria Math"/>
                        </w:rPr>
                        <m:t>11</m:t>
                      </m:r>
                    </m:sub>
                    <m:sup>
                      <m:r>
                        <w:rPr>
                          <w:rFonts w:ascii="Cambria Math" w:hAnsi="Cambria Math"/>
                        </w:rPr>
                        <m:t>u</m:t>
                      </m:r>
                    </m:sup>
                  </m:sSubSup>
                </m:e>
                <m:e>
                  <m:r>
                    <w:rPr>
                      <w:rFonts w:ascii="Cambria Math" w:hAnsi="Cambria Math"/>
                    </w:rPr>
                    <m:t>⋯</m:t>
                  </m:r>
                </m:e>
                <m:e>
                  <m:sSubSup>
                    <m:sSubSupPr>
                      <m:ctrlPr>
                        <w:rPr>
                          <w:rFonts w:ascii="Cambria Math" w:hAnsi="Cambria Math"/>
                          <w:i/>
                        </w:rPr>
                      </m:ctrlPr>
                    </m:sSubSupPr>
                    <m:e>
                      <m:r>
                        <w:rPr>
                          <w:rFonts w:ascii="Cambria Math" w:hAnsi="Cambria Math"/>
                        </w:rPr>
                        <m:t>r</m:t>
                      </m:r>
                    </m:e>
                    <m:sub>
                      <m:r>
                        <w:rPr>
                          <w:rFonts w:ascii="Cambria Math" w:hAnsi="Cambria Math"/>
                        </w:rPr>
                        <m:t>1n</m:t>
                      </m:r>
                    </m:sub>
                    <m:sup>
                      <m:r>
                        <w:rPr>
                          <w:rFonts w:ascii="Cambria Math" w:hAnsi="Cambria Math"/>
                        </w:rPr>
                        <m:t>u</m:t>
                      </m:r>
                    </m:sup>
                  </m:sSubSup>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r</m:t>
                      </m:r>
                    </m:e>
                    <m:sub>
                      <m:r>
                        <w:rPr>
                          <w:rFonts w:ascii="Cambria Math" w:hAnsi="Cambria Math"/>
                        </w:rPr>
                        <m:t>n1</m:t>
                      </m:r>
                    </m:sub>
                    <m:sup>
                      <m:r>
                        <w:rPr>
                          <w:rFonts w:ascii="Cambria Math" w:hAnsi="Cambria Math"/>
                        </w:rPr>
                        <m:t>u</m:t>
                      </m:r>
                    </m:sup>
                  </m:sSubSup>
                </m:e>
                <m:e>
                  <m:r>
                    <w:rPr>
                      <w:rFonts w:ascii="Cambria Math" w:hAnsi="Cambria Math"/>
                    </w:rPr>
                    <m:t>⋯</m:t>
                  </m:r>
                </m:e>
                <m:e>
                  <m:sSubSup>
                    <m:sSubSupPr>
                      <m:ctrlPr>
                        <w:rPr>
                          <w:rFonts w:ascii="Cambria Math" w:hAnsi="Cambria Math"/>
                          <w:i/>
                        </w:rPr>
                      </m:ctrlPr>
                    </m:sSubSupPr>
                    <m:e>
                      <m:r>
                        <w:rPr>
                          <w:rFonts w:ascii="Cambria Math" w:hAnsi="Cambria Math"/>
                        </w:rPr>
                        <m:t>r</m:t>
                      </m:r>
                    </m:e>
                    <m:sub>
                      <m:r>
                        <w:rPr>
                          <w:rFonts w:ascii="Cambria Math" w:hAnsi="Cambria Math"/>
                        </w:rPr>
                        <m:t>nn</m:t>
                      </m:r>
                    </m:sub>
                    <m:sup>
                      <m:r>
                        <w:rPr>
                          <w:rFonts w:ascii="Cambria Math" w:hAnsi="Cambria Math"/>
                        </w:rPr>
                        <m:t>u</m:t>
                      </m:r>
                    </m:sup>
                  </m:sSubSup>
                </m:e>
              </m:mr>
            </m:m>
          </m:e>
        </m:d>
      </m:oMath>
    </w:p>
    <w:p w14:paraId="1DF65DB9" w14:textId="21045031" w:rsidR="009B2380" w:rsidRPr="006F491D" w:rsidRDefault="009B2380" w:rsidP="00AC485B">
      <w:pPr>
        <w:pStyle w:val="ListParagraph"/>
        <w:spacing w:line="480" w:lineRule="auto"/>
        <w:ind w:left="0" w:firstLine="692"/>
        <w:jc w:val="both"/>
      </w:pPr>
      <w:r w:rsidRPr="006F491D">
        <w:t>From M</w:t>
      </w:r>
      <w:r w:rsidRPr="006F491D">
        <w:rPr>
          <w:vertAlign w:val="superscript"/>
        </w:rPr>
        <w:t>u</w:t>
      </w:r>
      <w:r w:rsidRPr="006F491D">
        <w:t xml:space="preserve">, </w:t>
      </w:r>
      <w:proofErr w:type="spellStart"/>
      <w:r w:rsidRPr="006F491D">
        <w:rPr>
          <w:b/>
          <w:bCs/>
          <w:i/>
          <w:iCs/>
        </w:rPr>
        <w:t>Jiacheng</w:t>
      </w:r>
      <w:proofErr w:type="spellEnd"/>
      <w:r w:rsidRPr="006F491D">
        <w:rPr>
          <w:b/>
          <w:bCs/>
          <w:i/>
          <w:iCs/>
        </w:rPr>
        <w:t xml:space="preserve"> Li et al</w:t>
      </w:r>
      <w:r w:rsidRPr="006F491D">
        <w:t>. [</w:t>
      </w:r>
      <w:hyperlink w:anchor="ref2" w:history="1">
        <w:r w:rsidR="008D56FA" w:rsidRPr="006F491D">
          <w:rPr>
            <w:rStyle w:val="Hyperlink"/>
            <w:color w:val="auto"/>
            <w:u w:val="none"/>
          </w:rPr>
          <w:t>2</w:t>
        </w:r>
      </w:hyperlink>
      <w:r w:rsidRPr="006F491D">
        <w:t>]</w:t>
      </w:r>
      <w:r w:rsidRPr="006F491D">
        <w:rPr>
          <w:b/>
          <w:bCs/>
          <w:i/>
          <w:iCs/>
        </w:rPr>
        <w:t xml:space="preserve"> </w:t>
      </w:r>
      <w:r w:rsidRPr="006F491D">
        <w:t xml:space="preserve">insisted on the hypothesis that maximum relative time interval between two items are inefficient beyond a threshold; therefore he applied </w:t>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clipped</m:t>
            </m:r>
          </m:sub>
          <m:sup>
            <m:r>
              <m:rPr>
                <m:sty m:val="bi"/>
              </m:rPr>
              <w:rPr>
                <w:rFonts w:ascii="Cambria Math" w:hAnsi="Cambria Math"/>
              </w:rPr>
              <m:t>U</m:t>
            </m:r>
          </m:sup>
        </m:sSubSup>
      </m:oMath>
      <w:r w:rsidRPr="006F491D">
        <w:rPr>
          <w:b/>
          <w:bCs/>
        </w:rPr>
        <w:t>= clip(M</w:t>
      </w:r>
      <w:r w:rsidRPr="006F491D">
        <w:rPr>
          <w:b/>
          <w:bCs/>
          <w:vertAlign w:val="superscript"/>
        </w:rPr>
        <w:t>u</w:t>
      </w:r>
      <w:r w:rsidRPr="006F491D">
        <w:rPr>
          <w:b/>
          <w:bCs/>
        </w:rPr>
        <w:t>)</w:t>
      </w:r>
      <w:r w:rsidRPr="006F491D">
        <w:t xml:space="preserve"> where the clip operation is applied to every interval </w:t>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ij</m:t>
            </m:r>
          </m:sub>
          <m:sup>
            <m:r>
              <m:rPr>
                <m:sty m:val="bi"/>
              </m:rPr>
              <w:rPr>
                <w:rFonts w:ascii="Cambria Math" w:hAnsi="Cambria Math"/>
              </w:rPr>
              <m:t>u</m:t>
            </m:r>
          </m:sup>
        </m:sSubSup>
      </m:oMath>
      <w:r w:rsidRPr="006F491D">
        <w:rPr>
          <w:b/>
          <w:bCs/>
        </w:rPr>
        <w:t xml:space="preserve"> = min(k, </w:t>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ij</m:t>
            </m:r>
          </m:sub>
          <m:sup>
            <m:r>
              <m:rPr>
                <m:sty m:val="bi"/>
              </m:rPr>
              <w:rPr>
                <w:rFonts w:ascii="Cambria Math" w:hAnsi="Cambria Math"/>
              </w:rPr>
              <m:t>u</m:t>
            </m:r>
          </m:sup>
        </m:sSubSup>
      </m:oMath>
      <w:r w:rsidRPr="006F491D">
        <w:rPr>
          <w:b/>
          <w:bCs/>
        </w:rPr>
        <w:t xml:space="preserve">). </w:t>
      </w:r>
    </w:p>
    <w:p w14:paraId="35893C52" w14:textId="557EAF98" w:rsidR="009B2380" w:rsidRPr="006F491D" w:rsidRDefault="00E312E2" w:rsidP="001A5DF5">
      <w:pPr>
        <w:pStyle w:val="ListParagraph"/>
        <w:numPr>
          <w:ilvl w:val="0"/>
          <w:numId w:val="6"/>
        </w:numPr>
        <w:spacing w:line="480" w:lineRule="auto"/>
      </w:pPr>
      <w:r w:rsidRPr="006F491D">
        <w:rPr>
          <w:b/>
          <w:bCs/>
        </w:rPr>
        <w:t>Embedding Layer</w:t>
      </w:r>
      <w:r w:rsidRPr="006F491D">
        <w:t>:</w:t>
      </w:r>
    </w:p>
    <w:p w14:paraId="7823381A" w14:textId="00E0C700" w:rsidR="009B2380" w:rsidRPr="006F491D" w:rsidRDefault="009B2380" w:rsidP="00AC485B">
      <w:pPr>
        <w:pStyle w:val="ListParagraph"/>
        <w:spacing w:line="480" w:lineRule="auto"/>
        <w:ind w:left="0" w:firstLine="692"/>
      </w:pPr>
      <w:r w:rsidRPr="006F491D">
        <w:t>This layer does the sequences and matrices retrieval rom input and transform them into three typ</w:t>
      </w:r>
      <w:r w:rsidR="007C5E91" w:rsidRPr="006F491D">
        <w:t xml:space="preserve">es </w:t>
      </w:r>
      <w:r w:rsidRPr="006F491D">
        <w:t xml:space="preserve">of embeddings: item embedding, position embedding, and time- interval embeddings (for weight computation in the next layers). </w:t>
      </w:r>
    </w:p>
    <w:p w14:paraId="55158494" w14:textId="663FD164" w:rsidR="009B2380" w:rsidRPr="006F491D" w:rsidRDefault="002C56AC" w:rsidP="00CA47D7">
      <w:pPr>
        <w:spacing w:line="480" w:lineRule="auto"/>
        <w:jc w:val="center"/>
        <w:rPr>
          <w:b/>
          <w:bCs/>
          <w:iCs/>
        </w:rPr>
      </w:pPr>
      <m:oMathPara>
        <m:oMath>
          <m:sSup>
            <m:sSupPr>
              <m:ctrlPr>
                <w:rPr>
                  <w:rFonts w:ascii="Cambria Math" w:hAnsi="Cambria Math"/>
                  <w:b/>
                  <w:bCs/>
                  <w:iCs/>
                </w:rPr>
              </m:ctrlPr>
            </m:sSupPr>
            <m:e>
              <m:r>
                <m:rPr>
                  <m:sty m:val="b"/>
                </m:rPr>
                <w:rPr>
                  <w:rFonts w:ascii="Cambria Math" w:hAnsi="Cambria Math"/>
                </w:rPr>
                <m:t>E</m:t>
              </m:r>
            </m:e>
            <m:sup>
              <m:r>
                <m:rPr>
                  <m:sty m:val="b"/>
                </m:rPr>
                <w:rPr>
                  <w:rFonts w:ascii="Cambria Math" w:hAnsi="Cambria Math"/>
                </w:rPr>
                <m:t>I</m:t>
              </m:r>
            </m:sup>
          </m:sSup>
          <m:r>
            <m:rPr>
              <m:sty m:val="b"/>
            </m:rPr>
            <w:rPr>
              <w:rFonts w:ascii="Cambria Math" w:hAnsi="Cambria Math"/>
            </w:rPr>
            <m:t xml:space="preserve"> = </m:t>
          </m:r>
          <m:d>
            <m:dPr>
              <m:begChr m:val="["/>
              <m:endChr m:val="]"/>
              <m:ctrlPr>
                <w:rPr>
                  <w:rFonts w:ascii="Cambria Math" w:hAnsi="Cambria Math"/>
                  <w:b/>
                  <w:bCs/>
                  <w:iCs/>
                </w:rPr>
              </m:ctrlPr>
            </m:dPr>
            <m:e>
              <m:m>
                <m:mPr>
                  <m:mcs>
                    <m:mc>
                      <m:mcPr>
                        <m:count m:val="1"/>
                        <m:mcJc m:val="center"/>
                      </m:mcPr>
                    </m:mc>
                  </m:mcs>
                  <m:ctrlPr>
                    <w:rPr>
                      <w:rFonts w:ascii="Cambria Math" w:hAnsi="Cambria Math"/>
                      <w:b/>
                      <w:bCs/>
                      <w:iCs/>
                    </w:rPr>
                  </m:ctrlPr>
                </m:mPr>
                <m:mr>
                  <m:e>
                    <m:sSub>
                      <m:sSubPr>
                        <m:ctrlPr>
                          <w:rPr>
                            <w:rFonts w:ascii="Cambria Math" w:hAnsi="Cambria Math"/>
                            <w:b/>
                            <w:bCs/>
                            <w:iCs/>
                          </w:rPr>
                        </m:ctrlPr>
                      </m:sSubPr>
                      <m:e>
                        <m:r>
                          <m:rPr>
                            <m:sty m:val="b"/>
                          </m:rPr>
                          <w:rPr>
                            <w:rFonts w:ascii="Cambria Math" w:hAnsi="Cambria Math"/>
                          </w:rPr>
                          <m:t>m</m:t>
                        </m:r>
                      </m:e>
                      <m:sub>
                        <m:r>
                          <m:rPr>
                            <m:sty m:val="b"/>
                          </m:rPr>
                          <w:rPr>
                            <w:rFonts w:ascii="Cambria Math" w:hAnsi="Cambria Math"/>
                          </w:rPr>
                          <m:t>s1</m:t>
                        </m:r>
                      </m:sub>
                    </m:sSub>
                  </m:e>
                </m:mr>
                <m:mr>
                  <m:e>
                    <m:sSub>
                      <m:sSubPr>
                        <m:ctrlPr>
                          <w:rPr>
                            <w:rFonts w:ascii="Cambria Math" w:hAnsi="Cambria Math"/>
                            <w:b/>
                            <w:bCs/>
                            <w:iCs/>
                          </w:rPr>
                        </m:ctrlPr>
                      </m:sSubPr>
                      <m:e>
                        <m:r>
                          <m:rPr>
                            <m:sty m:val="b"/>
                          </m:rPr>
                          <w:rPr>
                            <w:rFonts w:ascii="Cambria Math" w:hAnsi="Cambria Math"/>
                          </w:rPr>
                          <m:t>m</m:t>
                        </m:r>
                      </m:e>
                      <m:sub>
                        <m:r>
                          <m:rPr>
                            <m:sty m:val="b"/>
                          </m:rPr>
                          <w:rPr>
                            <w:rFonts w:ascii="Cambria Math" w:hAnsi="Cambria Math"/>
                          </w:rPr>
                          <m:t>s2</m:t>
                        </m:r>
                      </m:sub>
                    </m:sSub>
                  </m:e>
                </m:mr>
                <m:mr>
                  <m:e>
                    <m:m>
                      <m:mPr>
                        <m:mcs>
                          <m:mc>
                            <m:mcPr>
                              <m:count m:val="1"/>
                              <m:mcJc m:val="center"/>
                            </m:mcPr>
                          </m:mc>
                        </m:mcs>
                        <m:ctrlPr>
                          <w:rPr>
                            <w:rFonts w:ascii="Cambria Math" w:hAnsi="Cambria Math"/>
                            <w:b/>
                            <w:bCs/>
                            <w:iCs/>
                          </w:rPr>
                        </m:ctrlPr>
                      </m:mPr>
                      <m:mr>
                        <m:e>
                          <m:r>
                            <m:rPr>
                              <m:sty m:val="b"/>
                            </m:rPr>
                            <w:rPr>
                              <w:rFonts w:ascii="Cambria Math" w:hAnsi="Cambria Math"/>
                            </w:rPr>
                            <m:t>..</m:t>
                          </m:r>
                        </m:e>
                      </m:mr>
                      <m:mr>
                        <m:e>
                          <m:sSub>
                            <m:sSubPr>
                              <m:ctrlPr>
                                <w:rPr>
                                  <w:rFonts w:ascii="Cambria Math" w:hAnsi="Cambria Math"/>
                                  <w:b/>
                                  <w:bCs/>
                                  <w:iCs/>
                                </w:rPr>
                              </m:ctrlPr>
                            </m:sSubPr>
                            <m:e>
                              <m:r>
                                <m:rPr>
                                  <m:sty m:val="b"/>
                                </m:rPr>
                                <w:rPr>
                                  <w:rFonts w:ascii="Cambria Math" w:hAnsi="Cambria Math"/>
                                </w:rPr>
                                <m:t>m</m:t>
                              </m:r>
                            </m:e>
                            <m:sub>
                              <m:r>
                                <m:rPr>
                                  <m:sty m:val="b"/>
                                </m:rPr>
                                <w:rPr>
                                  <w:rFonts w:ascii="Cambria Math" w:hAnsi="Cambria Math"/>
                                </w:rPr>
                                <m:t>sn</m:t>
                              </m:r>
                            </m:sub>
                          </m:sSub>
                        </m:e>
                      </m:mr>
                    </m:m>
                  </m:e>
                </m:mr>
              </m:m>
            </m:e>
          </m:d>
        </m:oMath>
      </m:oMathPara>
    </w:p>
    <w:p w14:paraId="358C050C" w14:textId="4288A18C" w:rsidR="009B2380" w:rsidRPr="006F491D" w:rsidRDefault="009B2380" w:rsidP="00CA47D7">
      <w:pPr>
        <w:spacing w:line="480" w:lineRule="auto"/>
        <w:jc w:val="center"/>
        <w:rPr>
          <w:b/>
          <w:bCs/>
        </w:rPr>
      </w:pPr>
      <w:r w:rsidRPr="006F491D">
        <w:rPr>
          <w:b/>
          <w:bCs/>
        </w:rPr>
        <w:t>Item Embedding Matrix representation</w:t>
      </w:r>
    </w:p>
    <w:p w14:paraId="3D68A5B7" w14:textId="11E8DCC5" w:rsidR="009B2380" w:rsidRPr="006F491D" w:rsidRDefault="002C56AC" w:rsidP="00CA47D7">
      <w:pPr>
        <w:pStyle w:val="ListParagraph"/>
        <w:spacing w:line="480" w:lineRule="auto"/>
        <w:ind w:left="1353"/>
        <w:jc w:val="center"/>
        <w:rPr>
          <w:b/>
          <w:bCs/>
          <w:iCs/>
        </w:rPr>
      </w:pPr>
      <m:oMath>
        <m:sSubSup>
          <m:sSubSupPr>
            <m:ctrlPr>
              <w:rPr>
                <w:rFonts w:ascii="Cambria Math" w:hAnsi="Cambria Math"/>
                <w:b/>
                <w:bCs/>
                <w:iCs/>
              </w:rPr>
            </m:ctrlPr>
          </m:sSubSupPr>
          <m:e>
            <m:r>
              <m:rPr>
                <m:sty m:val="b"/>
              </m:rPr>
              <w:rPr>
                <w:rFonts w:ascii="Cambria Math" w:hAnsi="Cambria Math"/>
              </w:rPr>
              <m:t>E</m:t>
            </m:r>
          </m:e>
          <m:sub>
            <m:r>
              <m:rPr>
                <m:sty m:val="b"/>
              </m:rPr>
              <w:rPr>
                <w:rFonts w:ascii="Cambria Math" w:hAnsi="Cambria Math"/>
              </w:rPr>
              <m:t>K</m:t>
            </m:r>
          </m:sub>
          <m:sup>
            <m:r>
              <m:rPr>
                <m:sty m:val="b"/>
              </m:rPr>
              <w:rPr>
                <w:rFonts w:ascii="Cambria Math" w:hAnsi="Cambria Math"/>
              </w:rPr>
              <m:t>P</m:t>
            </m:r>
          </m:sup>
        </m:sSubSup>
        <m:r>
          <m:rPr>
            <m:sty m:val="b"/>
          </m:rPr>
          <w:rPr>
            <w:rFonts w:ascii="Cambria Math" w:hAnsi="Cambria Math"/>
          </w:rPr>
          <m:t xml:space="preserve"> = </m:t>
        </m:r>
        <m:d>
          <m:dPr>
            <m:begChr m:val="["/>
            <m:endChr m:val="]"/>
            <m:ctrlPr>
              <w:rPr>
                <w:rFonts w:ascii="Cambria Math" w:hAnsi="Cambria Math"/>
                <w:b/>
                <w:bCs/>
                <w:iCs/>
              </w:rPr>
            </m:ctrlPr>
          </m:dPr>
          <m:e>
            <m:m>
              <m:mPr>
                <m:mcs>
                  <m:mc>
                    <m:mcPr>
                      <m:count m:val="1"/>
                      <m:mcJc m:val="center"/>
                    </m:mcPr>
                  </m:mc>
                </m:mcs>
                <m:ctrlPr>
                  <w:rPr>
                    <w:rFonts w:ascii="Cambria Math" w:hAnsi="Cambria Math"/>
                    <w:b/>
                    <w:bCs/>
                    <w:iCs/>
                  </w:rPr>
                </m:ctrlPr>
              </m:mPr>
              <m:mr>
                <m:e>
                  <m:sSubSup>
                    <m:sSubSupPr>
                      <m:ctrlPr>
                        <w:rPr>
                          <w:rFonts w:ascii="Cambria Math" w:hAnsi="Cambria Math"/>
                          <w:b/>
                          <w:bCs/>
                          <w:iCs/>
                        </w:rPr>
                      </m:ctrlPr>
                    </m:sSubSupPr>
                    <m:e>
                      <m:r>
                        <m:rPr>
                          <m:sty m:val="b"/>
                        </m:rPr>
                        <w:rPr>
                          <w:rFonts w:ascii="Cambria Math" w:hAnsi="Cambria Math"/>
                        </w:rPr>
                        <m:t>p</m:t>
                      </m:r>
                    </m:e>
                    <m:sub>
                      <m:r>
                        <m:rPr>
                          <m:sty m:val="b"/>
                        </m:rPr>
                        <w:rPr>
                          <w:rFonts w:ascii="Cambria Math" w:hAnsi="Cambria Math"/>
                        </w:rPr>
                        <m:t>1</m:t>
                      </m:r>
                    </m:sub>
                    <m:sup>
                      <m:r>
                        <m:rPr>
                          <m:sty m:val="b"/>
                        </m:rPr>
                        <w:rPr>
                          <w:rFonts w:ascii="Cambria Math" w:hAnsi="Cambria Math"/>
                        </w:rPr>
                        <m:t>k</m:t>
                      </m:r>
                    </m:sup>
                  </m:sSubSup>
                </m:e>
              </m:mr>
              <m:mr>
                <m:e>
                  <m:sSubSup>
                    <m:sSubSupPr>
                      <m:ctrlPr>
                        <w:rPr>
                          <w:rFonts w:ascii="Cambria Math" w:hAnsi="Cambria Math"/>
                          <w:b/>
                          <w:bCs/>
                          <w:iCs/>
                        </w:rPr>
                      </m:ctrlPr>
                    </m:sSubSupPr>
                    <m:e>
                      <m:r>
                        <m:rPr>
                          <m:sty m:val="b"/>
                        </m:rPr>
                        <w:rPr>
                          <w:rFonts w:ascii="Cambria Math" w:hAnsi="Cambria Math"/>
                        </w:rPr>
                        <m:t>p</m:t>
                      </m:r>
                    </m:e>
                    <m:sub>
                      <m:r>
                        <m:rPr>
                          <m:sty m:val="b"/>
                        </m:rPr>
                        <w:rPr>
                          <w:rFonts w:ascii="Cambria Math" w:hAnsi="Cambria Math"/>
                        </w:rPr>
                        <m:t>2</m:t>
                      </m:r>
                    </m:sub>
                    <m:sup>
                      <m:r>
                        <m:rPr>
                          <m:sty m:val="b"/>
                        </m:rPr>
                        <w:rPr>
                          <w:rFonts w:ascii="Cambria Math" w:hAnsi="Cambria Math"/>
                        </w:rPr>
                        <m:t>k</m:t>
                      </m:r>
                    </m:sup>
                  </m:sSubSup>
                </m:e>
              </m:mr>
              <m:mr>
                <m:e>
                  <m:m>
                    <m:mPr>
                      <m:mcs>
                        <m:mc>
                          <m:mcPr>
                            <m:count m:val="1"/>
                            <m:mcJc m:val="center"/>
                          </m:mcPr>
                        </m:mc>
                      </m:mcs>
                      <m:ctrlPr>
                        <w:rPr>
                          <w:rFonts w:ascii="Cambria Math" w:hAnsi="Cambria Math"/>
                          <w:b/>
                          <w:bCs/>
                          <w:iCs/>
                        </w:rPr>
                      </m:ctrlPr>
                    </m:mPr>
                    <m:mr>
                      <m:e>
                        <m:r>
                          <m:rPr>
                            <m:sty m:val="b"/>
                          </m:rPr>
                          <w:rPr>
                            <w:rFonts w:ascii="Cambria Math" w:hAnsi="Cambria Math"/>
                          </w:rPr>
                          <m:t>..</m:t>
                        </m:r>
                      </m:e>
                    </m:mr>
                    <m:mr>
                      <m:e>
                        <m:sSubSup>
                          <m:sSubSupPr>
                            <m:ctrlPr>
                              <w:rPr>
                                <w:rFonts w:ascii="Cambria Math" w:hAnsi="Cambria Math"/>
                                <w:b/>
                                <w:bCs/>
                                <w:iCs/>
                              </w:rPr>
                            </m:ctrlPr>
                          </m:sSubSupPr>
                          <m:e>
                            <m:r>
                              <m:rPr>
                                <m:sty m:val="b"/>
                              </m:rPr>
                              <w:rPr>
                                <w:rFonts w:ascii="Cambria Math" w:hAnsi="Cambria Math"/>
                              </w:rPr>
                              <m:t>p</m:t>
                            </m:r>
                          </m:e>
                          <m:sub>
                            <m:r>
                              <m:rPr>
                                <m:sty m:val="b"/>
                              </m:rPr>
                              <w:rPr>
                                <w:rFonts w:ascii="Cambria Math" w:hAnsi="Cambria Math"/>
                              </w:rPr>
                              <m:t>n</m:t>
                            </m:r>
                          </m:sub>
                          <m:sup>
                            <m:r>
                              <m:rPr>
                                <m:sty m:val="b"/>
                              </m:rPr>
                              <w:rPr>
                                <w:rFonts w:ascii="Cambria Math" w:hAnsi="Cambria Math"/>
                              </w:rPr>
                              <m:t>k</m:t>
                            </m:r>
                          </m:sup>
                        </m:sSubSup>
                      </m:e>
                    </m:mr>
                  </m:m>
                </m:e>
              </m:mr>
            </m:m>
          </m:e>
        </m:d>
      </m:oMath>
      <w:r w:rsidR="009B2380" w:rsidRPr="006F491D">
        <w:rPr>
          <w:b/>
          <w:bCs/>
          <w:iCs/>
        </w:rPr>
        <w:t xml:space="preserve">, </w:t>
      </w:r>
      <m:oMath>
        <m:sSubSup>
          <m:sSubSupPr>
            <m:ctrlPr>
              <w:rPr>
                <w:rFonts w:ascii="Cambria Math" w:hAnsi="Cambria Math"/>
                <w:b/>
                <w:bCs/>
                <w:iCs/>
              </w:rPr>
            </m:ctrlPr>
          </m:sSubSupPr>
          <m:e>
            <m:r>
              <m:rPr>
                <m:sty m:val="b"/>
              </m:rPr>
              <w:rPr>
                <w:rFonts w:ascii="Cambria Math" w:hAnsi="Cambria Math"/>
              </w:rPr>
              <m:t xml:space="preserve"> E</m:t>
            </m:r>
          </m:e>
          <m:sub>
            <m:r>
              <m:rPr>
                <m:sty m:val="b"/>
              </m:rPr>
              <w:rPr>
                <w:rFonts w:ascii="Cambria Math" w:hAnsi="Cambria Math"/>
              </w:rPr>
              <m:t>V</m:t>
            </m:r>
          </m:sub>
          <m:sup>
            <m:r>
              <m:rPr>
                <m:sty m:val="b"/>
              </m:rPr>
              <w:rPr>
                <w:rFonts w:ascii="Cambria Math" w:hAnsi="Cambria Math"/>
              </w:rPr>
              <m:t>P</m:t>
            </m:r>
          </m:sup>
        </m:sSubSup>
        <m:r>
          <m:rPr>
            <m:sty m:val="b"/>
          </m:rPr>
          <w:rPr>
            <w:rFonts w:ascii="Cambria Math" w:hAnsi="Cambria Math"/>
          </w:rPr>
          <m:t xml:space="preserve"> = </m:t>
        </m:r>
        <m:d>
          <m:dPr>
            <m:begChr m:val="["/>
            <m:endChr m:val="]"/>
            <m:ctrlPr>
              <w:rPr>
                <w:rFonts w:ascii="Cambria Math" w:hAnsi="Cambria Math"/>
                <w:b/>
                <w:bCs/>
                <w:iCs/>
              </w:rPr>
            </m:ctrlPr>
          </m:dPr>
          <m:e>
            <m:m>
              <m:mPr>
                <m:mcs>
                  <m:mc>
                    <m:mcPr>
                      <m:count m:val="1"/>
                      <m:mcJc m:val="center"/>
                    </m:mcPr>
                  </m:mc>
                </m:mcs>
                <m:ctrlPr>
                  <w:rPr>
                    <w:rFonts w:ascii="Cambria Math" w:hAnsi="Cambria Math"/>
                    <w:b/>
                    <w:bCs/>
                    <w:iCs/>
                  </w:rPr>
                </m:ctrlPr>
              </m:mPr>
              <m:mr>
                <m:e>
                  <m:sSubSup>
                    <m:sSubSupPr>
                      <m:ctrlPr>
                        <w:rPr>
                          <w:rFonts w:ascii="Cambria Math" w:hAnsi="Cambria Math"/>
                          <w:b/>
                          <w:bCs/>
                          <w:iCs/>
                        </w:rPr>
                      </m:ctrlPr>
                    </m:sSubSupPr>
                    <m:e>
                      <m:r>
                        <m:rPr>
                          <m:sty m:val="b"/>
                        </m:rPr>
                        <w:rPr>
                          <w:rFonts w:ascii="Cambria Math" w:hAnsi="Cambria Math"/>
                        </w:rPr>
                        <m:t>p</m:t>
                      </m:r>
                    </m:e>
                    <m:sub>
                      <m:r>
                        <m:rPr>
                          <m:sty m:val="b"/>
                        </m:rPr>
                        <w:rPr>
                          <w:rFonts w:ascii="Cambria Math" w:hAnsi="Cambria Math"/>
                        </w:rPr>
                        <m:t>1</m:t>
                      </m:r>
                    </m:sub>
                    <m:sup>
                      <m:r>
                        <m:rPr>
                          <m:sty m:val="b"/>
                        </m:rPr>
                        <w:rPr>
                          <w:rFonts w:ascii="Cambria Math" w:hAnsi="Cambria Math"/>
                        </w:rPr>
                        <m:t>v</m:t>
                      </m:r>
                    </m:sup>
                  </m:sSubSup>
                </m:e>
              </m:mr>
              <m:mr>
                <m:e>
                  <m:sSubSup>
                    <m:sSubSupPr>
                      <m:ctrlPr>
                        <w:rPr>
                          <w:rFonts w:ascii="Cambria Math" w:hAnsi="Cambria Math"/>
                          <w:b/>
                          <w:bCs/>
                          <w:iCs/>
                        </w:rPr>
                      </m:ctrlPr>
                    </m:sSubSupPr>
                    <m:e>
                      <m:r>
                        <m:rPr>
                          <m:sty m:val="b"/>
                        </m:rPr>
                        <w:rPr>
                          <w:rFonts w:ascii="Cambria Math" w:hAnsi="Cambria Math"/>
                        </w:rPr>
                        <m:t>p</m:t>
                      </m:r>
                    </m:e>
                    <m:sub>
                      <m:r>
                        <m:rPr>
                          <m:sty m:val="b"/>
                        </m:rPr>
                        <w:rPr>
                          <w:rFonts w:ascii="Cambria Math" w:hAnsi="Cambria Math"/>
                        </w:rPr>
                        <m:t>2</m:t>
                      </m:r>
                    </m:sub>
                    <m:sup>
                      <m:r>
                        <m:rPr>
                          <m:sty m:val="b"/>
                        </m:rPr>
                        <w:rPr>
                          <w:rFonts w:ascii="Cambria Math" w:hAnsi="Cambria Math"/>
                        </w:rPr>
                        <m:t>v</m:t>
                      </m:r>
                    </m:sup>
                  </m:sSubSup>
                </m:e>
              </m:mr>
              <m:mr>
                <m:e>
                  <m:m>
                    <m:mPr>
                      <m:mcs>
                        <m:mc>
                          <m:mcPr>
                            <m:count m:val="1"/>
                            <m:mcJc m:val="center"/>
                          </m:mcPr>
                        </m:mc>
                      </m:mcs>
                      <m:ctrlPr>
                        <w:rPr>
                          <w:rFonts w:ascii="Cambria Math" w:hAnsi="Cambria Math"/>
                          <w:b/>
                          <w:bCs/>
                          <w:iCs/>
                        </w:rPr>
                      </m:ctrlPr>
                    </m:mPr>
                    <m:mr>
                      <m:e>
                        <m:r>
                          <m:rPr>
                            <m:sty m:val="b"/>
                          </m:rPr>
                          <w:rPr>
                            <w:rFonts w:ascii="Cambria Math" w:hAnsi="Cambria Math"/>
                          </w:rPr>
                          <m:t>..</m:t>
                        </m:r>
                      </m:e>
                    </m:mr>
                    <m:mr>
                      <m:e>
                        <m:sSubSup>
                          <m:sSubSupPr>
                            <m:ctrlPr>
                              <w:rPr>
                                <w:rFonts w:ascii="Cambria Math" w:hAnsi="Cambria Math"/>
                                <w:b/>
                                <w:bCs/>
                                <w:iCs/>
                              </w:rPr>
                            </m:ctrlPr>
                          </m:sSubSupPr>
                          <m:e>
                            <m:r>
                              <m:rPr>
                                <m:sty m:val="b"/>
                              </m:rPr>
                              <w:rPr>
                                <w:rFonts w:ascii="Cambria Math" w:hAnsi="Cambria Math"/>
                              </w:rPr>
                              <m:t>p</m:t>
                            </m:r>
                          </m:e>
                          <m:sub>
                            <m:r>
                              <m:rPr>
                                <m:sty m:val="b"/>
                              </m:rPr>
                              <w:rPr>
                                <w:rFonts w:ascii="Cambria Math" w:hAnsi="Cambria Math"/>
                              </w:rPr>
                              <m:t>n</m:t>
                            </m:r>
                          </m:sub>
                          <m:sup>
                            <m:r>
                              <m:rPr>
                                <m:sty m:val="b"/>
                              </m:rPr>
                              <w:rPr>
                                <w:rFonts w:ascii="Cambria Math" w:hAnsi="Cambria Math"/>
                              </w:rPr>
                              <m:t>v</m:t>
                            </m:r>
                          </m:sup>
                        </m:sSubSup>
                      </m:e>
                    </m:mr>
                  </m:m>
                </m:e>
              </m:mr>
            </m:m>
          </m:e>
        </m:d>
      </m:oMath>
      <w:r w:rsidR="009B2380" w:rsidRPr="006F491D">
        <w:rPr>
          <w:b/>
          <w:bCs/>
          <w:iCs/>
        </w:rPr>
        <w:t xml:space="preserve">, </w:t>
      </w:r>
    </w:p>
    <w:p w14:paraId="72AA34D8" w14:textId="646A1F48" w:rsidR="009B2380" w:rsidRPr="006F491D" w:rsidRDefault="009B2380" w:rsidP="00CA47D7">
      <w:pPr>
        <w:pStyle w:val="ListParagraph"/>
        <w:spacing w:line="480" w:lineRule="auto"/>
        <w:ind w:left="709"/>
        <w:jc w:val="center"/>
        <w:rPr>
          <w:b/>
          <w:bCs/>
        </w:rPr>
      </w:pPr>
      <w:r w:rsidRPr="006F491D">
        <w:rPr>
          <w:b/>
          <w:bCs/>
        </w:rPr>
        <w:t>Positional Embedding Matrices for keys and values respectively representation</w:t>
      </w:r>
    </w:p>
    <w:p w14:paraId="127AE962" w14:textId="77777777" w:rsidR="009B2380" w:rsidRPr="006F491D" w:rsidRDefault="002C56AC" w:rsidP="00CA47D7">
      <w:pPr>
        <w:spacing w:line="480" w:lineRule="auto"/>
        <w:jc w:val="center"/>
        <w:rPr>
          <w:b/>
          <w:bCs/>
        </w:rPr>
      </w:pPr>
      <m:oMath>
        <m:sSubSup>
          <m:sSubSupPr>
            <m:ctrlPr>
              <w:rPr>
                <w:rFonts w:ascii="Cambria Math" w:hAnsi="Cambria Math"/>
                <w:b/>
                <w:bCs/>
                <w:i/>
              </w:rPr>
            </m:ctrlPr>
          </m:sSubSupPr>
          <m:e>
            <m:r>
              <m:rPr>
                <m:sty m:val="bi"/>
              </m:rPr>
              <w:rPr>
                <w:rFonts w:ascii="Cambria Math" w:hAnsi="Cambria Math"/>
              </w:rPr>
              <m:t>E</m:t>
            </m:r>
          </m:e>
          <m:sub>
            <m:r>
              <m:rPr>
                <m:sty m:val="bi"/>
              </m:rPr>
              <w:rPr>
                <w:rFonts w:ascii="Cambria Math" w:hAnsi="Cambria Math"/>
              </w:rPr>
              <m:t>K</m:t>
            </m:r>
          </m:sub>
          <m:sup>
            <m:r>
              <m:rPr>
                <m:sty m:val="bi"/>
              </m:rPr>
              <w:rPr>
                <w:rFonts w:ascii="Cambria Math" w:hAnsi="Cambria Math"/>
              </w:rPr>
              <m:t>R</m:t>
            </m:r>
          </m:sup>
        </m:sSubSup>
        <m:r>
          <m:rPr>
            <m:sty m:val="bi"/>
          </m:rPr>
          <w:rPr>
            <w:rFonts w:ascii="Cambria Math" w:hAnsi="Cambria Math"/>
          </w:rPr>
          <m:t xml:space="preserve"> </m:t>
        </m:r>
      </m:oMath>
      <w:r w:rsidR="009B2380" w:rsidRPr="006F491D">
        <w:rPr>
          <w:b/>
          <w:bCs/>
        </w:rPr>
        <w:t xml:space="preserve">= </w:t>
      </w:r>
      <m:oMath>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11</m:t>
                      </m:r>
                    </m:sub>
                    <m:sup>
                      <m:r>
                        <m:rPr>
                          <m:sty m:val="bi"/>
                        </m:rPr>
                        <w:rPr>
                          <w:rFonts w:ascii="Cambria Math" w:hAnsi="Cambria Math"/>
                        </w:rPr>
                        <m:t>k</m:t>
                      </m:r>
                    </m:sup>
                  </m:sSubSup>
                </m:e>
                <m:e>
                  <m:r>
                    <m:rPr>
                      <m:sty m:val="bi"/>
                    </m:rPr>
                    <w:rPr>
                      <w:rFonts w:ascii="Cambria Math" w:hAnsi="Cambria Math"/>
                    </w:rPr>
                    <m:t>⋯</m:t>
                  </m:r>
                </m:e>
                <m:e>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1</m:t>
                      </m:r>
                      <m:r>
                        <m:rPr>
                          <m:sty m:val="bi"/>
                        </m:rPr>
                        <w:rPr>
                          <w:rFonts w:ascii="Cambria Math" w:hAnsi="Cambria Math"/>
                        </w:rPr>
                        <m:t>n</m:t>
                      </m:r>
                    </m:sub>
                    <m:sup>
                      <m:r>
                        <m:rPr>
                          <m:sty m:val="bi"/>
                        </m:rPr>
                        <w:rPr>
                          <w:rFonts w:ascii="Cambria Math" w:hAnsi="Cambria Math"/>
                        </w:rPr>
                        <m:t>k</m:t>
                      </m:r>
                    </m:sup>
                  </m:sSubSup>
                </m:e>
              </m:mr>
              <m:mr>
                <m:e>
                  <m:r>
                    <m:rPr>
                      <m:sty m:val="bi"/>
                    </m:rPr>
                    <w:rPr>
                      <w:rFonts w:ascii="Cambria Math" w:hAnsi="Cambria Math"/>
                    </w:rPr>
                    <m:t>⋮</m:t>
                  </m:r>
                </m:e>
                <m:e>
                  <m:r>
                    <m:rPr>
                      <m:sty m:val="bi"/>
                    </m:rPr>
                    <w:rPr>
                      <w:rFonts w:ascii="Cambria Math" w:hAnsi="Cambria Math"/>
                    </w:rPr>
                    <m:t>⋱</m:t>
                  </m:r>
                </m:e>
                <m:e>
                  <m:r>
                    <m:rPr>
                      <m:sty m:val="bi"/>
                    </m:rPr>
                    <w:rPr>
                      <w:rFonts w:ascii="Cambria Math" w:hAnsi="Cambria Math"/>
                    </w:rPr>
                    <m:t>⋮</m:t>
                  </m:r>
                </m:e>
              </m:mr>
              <m:mr>
                <m:e>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n</m:t>
                      </m:r>
                      <m:r>
                        <m:rPr>
                          <m:sty m:val="bi"/>
                        </m:rPr>
                        <w:rPr>
                          <w:rFonts w:ascii="Cambria Math" w:hAnsi="Cambria Math"/>
                        </w:rPr>
                        <m:t>1</m:t>
                      </m:r>
                    </m:sub>
                    <m:sup>
                      <m:r>
                        <m:rPr>
                          <m:sty m:val="bi"/>
                        </m:rPr>
                        <w:rPr>
                          <w:rFonts w:ascii="Cambria Math" w:hAnsi="Cambria Math"/>
                        </w:rPr>
                        <m:t>k</m:t>
                      </m:r>
                    </m:sup>
                  </m:sSubSup>
                </m:e>
                <m:e>
                  <m:r>
                    <m:rPr>
                      <m:sty m:val="bi"/>
                    </m:rPr>
                    <w:rPr>
                      <w:rFonts w:ascii="Cambria Math" w:hAnsi="Cambria Math"/>
                    </w:rPr>
                    <m:t>⋯</m:t>
                  </m:r>
                </m:e>
                <m:e>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nn</m:t>
                      </m:r>
                    </m:sub>
                    <m:sup>
                      <m:r>
                        <m:rPr>
                          <m:sty m:val="bi"/>
                        </m:rPr>
                        <w:rPr>
                          <w:rFonts w:ascii="Cambria Math" w:hAnsi="Cambria Math"/>
                        </w:rPr>
                        <m:t>k</m:t>
                      </m:r>
                    </m:sup>
                  </m:sSubSup>
                </m:e>
              </m:mr>
            </m:m>
          </m:e>
        </m:d>
      </m:oMath>
      <w:r w:rsidR="009B2380" w:rsidRPr="006F491D">
        <w:rPr>
          <w:b/>
          <w:bCs/>
        </w:rPr>
        <w:t xml:space="preserve">, </w:t>
      </w:r>
      <m:oMath>
        <m:sSubSup>
          <m:sSubSupPr>
            <m:ctrlPr>
              <w:rPr>
                <w:rFonts w:ascii="Cambria Math" w:hAnsi="Cambria Math"/>
                <w:b/>
                <w:bCs/>
                <w:i/>
              </w:rPr>
            </m:ctrlPr>
          </m:sSubSupPr>
          <m:e>
            <m:r>
              <m:rPr>
                <m:sty m:val="bi"/>
              </m:rPr>
              <w:rPr>
                <w:rFonts w:ascii="Cambria Math" w:hAnsi="Cambria Math"/>
              </w:rPr>
              <m:t>E</m:t>
            </m:r>
          </m:e>
          <m:sub>
            <m:r>
              <m:rPr>
                <m:sty m:val="bi"/>
              </m:rPr>
              <w:rPr>
                <w:rFonts w:ascii="Cambria Math" w:hAnsi="Cambria Math"/>
              </w:rPr>
              <m:t>V</m:t>
            </m:r>
          </m:sub>
          <m:sup>
            <m:r>
              <m:rPr>
                <m:sty m:val="bi"/>
              </m:rPr>
              <w:rPr>
                <w:rFonts w:ascii="Cambria Math" w:hAnsi="Cambria Math"/>
              </w:rPr>
              <m:t>R</m:t>
            </m:r>
          </m:sup>
        </m:sSubSup>
        <m:r>
          <m:rPr>
            <m:sty m:val="bi"/>
          </m:rPr>
          <w:rPr>
            <w:rFonts w:ascii="Cambria Math" w:hAnsi="Cambria Math"/>
          </w:rPr>
          <m:t xml:space="preserve"> </m:t>
        </m:r>
      </m:oMath>
      <w:r w:rsidR="009B2380" w:rsidRPr="006F491D">
        <w:rPr>
          <w:b/>
          <w:bCs/>
        </w:rPr>
        <w:t xml:space="preserve">= </w:t>
      </w:r>
      <m:oMath>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11</m:t>
                      </m:r>
                    </m:sub>
                    <m:sup>
                      <m:r>
                        <m:rPr>
                          <m:sty m:val="bi"/>
                        </m:rPr>
                        <w:rPr>
                          <w:rFonts w:ascii="Cambria Math" w:hAnsi="Cambria Math"/>
                        </w:rPr>
                        <m:t>v</m:t>
                      </m:r>
                    </m:sup>
                  </m:sSubSup>
                </m:e>
                <m:e>
                  <m:r>
                    <m:rPr>
                      <m:sty m:val="bi"/>
                    </m:rPr>
                    <w:rPr>
                      <w:rFonts w:ascii="Cambria Math" w:hAnsi="Cambria Math"/>
                    </w:rPr>
                    <m:t>⋯</m:t>
                  </m:r>
                </m:e>
                <m:e>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1</m:t>
                      </m:r>
                      <m:r>
                        <m:rPr>
                          <m:sty m:val="bi"/>
                        </m:rPr>
                        <w:rPr>
                          <w:rFonts w:ascii="Cambria Math" w:hAnsi="Cambria Math"/>
                        </w:rPr>
                        <m:t>n</m:t>
                      </m:r>
                    </m:sub>
                    <m:sup>
                      <m:r>
                        <m:rPr>
                          <m:sty m:val="bi"/>
                        </m:rPr>
                        <w:rPr>
                          <w:rFonts w:ascii="Cambria Math" w:hAnsi="Cambria Math"/>
                        </w:rPr>
                        <m:t>v</m:t>
                      </m:r>
                    </m:sup>
                  </m:sSubSup>
                </m:e>
              </m:mr>
              <m:mr>
                <m:e>
                  <m:r>
                    <m:rPr>
                      <m:sty m:val="bi"/>
                    </m:rPr>
                    <w:rPr>
                      <w:rFonts w:ascii="Cambria Math" w:hAnsi="Cambria Math"/>
                    </w:rPr>
                    <m:t>⋮</m:t>
                  </m:r>
                </m:e>
                <m:e>
                  <m:r>
                    <m:rPr>
                      <m:sty m:val="bi"/>
                    </m:rPr>
                    <w:rPr>
                      <w:rFonts w:ascii="Cambria Math" w:hAnsi="Cambria Math"/>
                    </w:rPr>
                    <m:t>⋱</m:t>
                  </m:r>
                </m:e>
                <m:e>
                  <m:r>
                    <m:rPr>
                      <m:sty m:val="bi"/>
                    </m:rPr>
                    <w:rPr>
                      <w:rFonts w:ascii="Cambria Math" w:hAnsi="Cambria Math"/>
                    </w:rPr>
                    <m:t>⋮</m:t>
                  </m:r>
                </m:e>
              </m:mr>
              <m:mr>
                <m:e>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n</m:t>
                      </m:r>
                      <m:r>
                        <m:rPr>
                          <m:sty m:val="bi"/>
                        </m:rPr>
                        <w:rPr>
                          <w:rFonts w:ascii="Cambria Math" w:hAnsi="Cambria Math"/>
                        </w:rPr>
                        <m:t>1</m:t>
                      </m:r>
                    </m:sub>
                    <m:sup>
                      <m:r>
                        <m:rPr>
                          <m:sty m:val="bi"/>
                        </m:rPr>
                        <w:rPr>
                          <w:rFonts w:ascii="Cambria Math" w:hAnsi="Cambria Math"/>
                        </w:rPr>
                        <m:t>v</m:t>
                      </m:r>
                    </m:sup>
                  </m:sSubSup>
                </m:e>
                <m:e>
                  <m:r>
                    <m:rPr>
                      <m:sty m:val="bi"/>
                    </m:rPr>
                    <w:rPr>
                      <w:rFonts w:ascii="Cambria Math" w:hAnsi="Cambria Math"/>
                    </w:rPr>
                    <m:t>⋯</m:t>
                  </m:r>
                </m:e>
                <m:e>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nn</m:t>
                      </m:r>
                    </m:sub>
                    <m:sup>
                      <m:r>
                        <m:rPr>
                          <m:sty m:val="bi"/>
                        </m:rPr>
                        <w:rPr>
                          <w:rFonts w:ascii="Cambria Math" w:hAnsi="Cambria Math"/>
                        </w:rPr>
                        <m:t>v</m:t>
                      </m:r>
                    </m:sup>
                  </m:sSubSup>
                </m:e>
              </m:mr>
            </m:m>
          </m:e>
        </m:d>
      </m:oMath>
    </w:p>
    <w:p w14:paraId="10581D5C" w14:textId="34CE2B91" w:rsidR="009B2380" w:rsidRPr="006F491D" w:rsidRDefault="009B2380" w:rsidP="00CA47D7">
      <w:pPr>
        <w:pStyle w:val="ListParagraph"/>
        <w:spacing w:line="480" w:lineRule="auto"/>
        <w:ind w:left="851"/>
        <w:jc w:val="center"/>
        <w:rPr>
          <w:b/>
          <w:bCs/>
        </w:rPr>
      </w:pPr>
      <w:r w:rsidRPr="006F491D">
        <w:rPr>
          <w:b/>
          <w:bCs/>
        </w:rPr>
        <w:t>Relative Time Interval Embedding Matrices for keys and values representation</w:t>
      </w:r>
    </w:p>
    <w:p w14:paraId="4D702DE3" w14:textId="77777777" w:rsidR="009B2380" w:rsidRPr="006F491D" w:rsidRDefault="009B2380" w:rsidP="00CA47D7">
      <w:pPr>
        <w:pStyle w:val="ListParagraph"/>
        <w:spacing w:line="480" w:lineRule="auto"/>
      </w:pPr>
    </w:p>
    <w:p w14:paraId="41BAEFE2" w14:textId="6092DABD" w:rsidR="009B2380" w:rsidRPr="006F491D" w:rsidRDefault="00E312E2" w:rsidP="001A5DF5">
      <w:pPr>
        <w:pStyle w:val="ListParagraph"/>
        <w:numPr>
          <w:ilvl w:val="0"/>
          <w:numId w:val="6"/>
        </w:numPr>
        <w:spacing w:line="480" w:lineRule="auto"/>
        <w:rPr>
          <w:b/>
          <w:bCs/>
        </w:rPr>
      </w:pPr>
      <w:r w:rsidRPr="006F491D">
        <w:rPr>
          <w:b/>
          <w:bCs/>
        </w:rPr>
        <w:t>Time Interval Self- Attention Sequential Layers</w:t>
      </w:r>
    </w:p>
    <w:p w14:paraId="7D573E14" w14:textId="50A0AA69" w:rsidR="007C5E91" w:rsidRPr="006F491D" w:rsidRDefault="007C5E91" w:rsidP="00AC485B">
      <w:pPr>
        <w:pStyle w:val="ListParagraph"/>
        <w:spacing w:line="480" w:lineRule="auto"/>
        <w:ind w:left="0" w:firstLine="692"/>
        <w:jc w:val="both"/>
      </w:pPr>
      <w:r w:rsidRPr="006F491D">
        <w:lastRenderedPageBreak/>
        <w:t>As</w:t>
      </w:r>
      <w:r w:rsidRPr="006F491D">
        <w:rPr>
          <w:b/>
          <w:bCs/>
          <w:i/>
          <w:iCs/>
        </w:rPr>
        <w:t xml:space="preserve"> </w:t>
      </w:r>
      <w:proofErr w:type="spellStart"/>
      <w:r w:rsidRPr="006F491D">
        <w:rPr>
          <w:b/>
          <w:bCs/>
          <w:i/>
          <w:iCs/>
        </w:rPr>
        <w:t>Jiacheng</w:t>
      </w:r>
      <w:proofErr w:type="spellEnd"/>
      <w:r w:rsidRPr="006F491D">
        <w:rPr>
          <w:b/>
          <w:bCs/>
          <w:i/>
          <w:iCs/>
        </w:rPr>
        <w:t xml:space="preserve"> Li et al</w:t>
      </w:r>
      <w:r w:rsidRPr="006F491D">
        <w:t>., [</w:t>
      </w:r>
      <w:hyperlink w:anchor="ref2" w:history="1">
        <w:r w:rsidRPr="006F491D">
          <w:rPr>
            <w:rStyle w:val="Hyperlink"/>
            <w:color w:val="auto"/>
            <w:u w:val="none"/>
          </w:rPr>
          <w:t>2</w:t>
        </w:r>
      </w:hyperlink>
      <w:r w:rsidRPr="006F491D">
        <w:t>] claimed, interaction sequence per one user may consist of many instances within the same timestamp leading to the model’ s unawareness condition of position or relation information. Therefore, the position must be captured via the below algorithm performed in the time interval aware self- attention layer</w:t>
      </w:r>
    </w:p>
    <w:p w14:paraId="16F5797B" w14:textId="3BF451D9" w:rsidR="007C5E91" w:rsidRPr="006F491D" w:rsidRDefault="007C5E91" w:rsidP="00AC485B">
      <w:pPr>
        <w:pStyle w:val="ListParagraph"/>
        <w:spacing w:line="480" w:lineRule="auto"/>
        <w:ind w:left="0" w:firstLine="692"/>
        <w:jc w:val="both"/>
      </w:pPr>
      <w:r w:rsidRPr="006F491D">
        <w:t>For each input sequence E</w:t>
      </w:r>
      <w:r w:rsidRPr="006F491D">
        <w:rPr>
          <w:vertAlign w:val="superscript"/>
        </w:rPr>
        <w:t>I</w:t>
      </w:r>
      <w:r w:rsidRPr="006F491D">
        <w:t xml:space="preserve"> = (m</w:t>
      </w:r>
      <w:r w:rsidRPr="006F491D">
        <w:rPr>
          <w:vertAlign w:val="subscript"/>
        </w:rPr>
        <w:t>s1</w:t>
      </w:r>
      <w:r w:rsidRPr="006F491D">
        <w:t>, m</w:t>
      </w:r>
      <w:r w:rsidRPr="006F491D">
        <w:rPr>
          <w:vertAlign w:val="subscript"/>
        </w:rPr>
        <w:t>s2</w:t>
      </w:r>
      <w:r w:rsidRPr="006F491D">
        <w:t>, …m</w:t>
      </w:r>
      <w:r w:rsidRPr="006F491D">
        <w:rPr>
          <w:vertAlign w:val="subscript"/>
        </w:rPr>
        <w:t>sn</w:t>
      </w:r>
      <w:r w:rsidRPr="006F491D">
        <w:t xml:space="preserve">) where </w:t>
      </w:r>
      <w:proofErr w:type="spellStart"/>
      <w:r w:rsidRPr="006F491D">
        <w:t>m</w:t>
      </w:r>
      <w:r w:rsidRPr="006F491D">
        <w:rPr>
          <w:vertAlign w:val="subscript"/>
        </w:rPr>
        <w:t>si</w:t>
      </w:r>
      <w:proofErr w:type="spellEnd"/>
      <w:r w:rsidRPr="006F491D">
        <w:t xml:space="preserve"> </w:t>
      </w:r>
      <m:oMath>
        <m:r>
          <w:rPr>
            <w:rFonts w:ascii="Cambria Math" w:hAnsi="Cambria Math"/>
          </w:rPr>
          <m:t>∈</m:t>
        </m:r>
      </m:oMath>
      <w:r w:rsidRPr="006F491D">
        <w:t xml:space="preserve"> R</w:t>
      </w:r>
      <w:r w:rsidRPr="006F491D">
        <w:rPr>
          <w:vertAlign w:val="superscript"/>
        </w:rPr>
        <w:t>d</w:t>
      </w:r>
      <w:r w:rsidRPr="006F491D">
        <w:t>, compute a new sequence Z = (z</w:t>
      </w:r>
      <w:r w:rsidRPr="006F491D">
        <w:rPr>
          <w:vertAlign w:val="subscript"/>
        </w:rPr>
        <w:t>1</w:t>
      </w:r>
      <w:r w:rsidRPr="006F491D">
        <w:t>, z</w:t>
      </w:r>
      <w:r w:rsidRPr="006F491D">
        <w:rPr>
          <w:vertAlign w:val="subscript"/>
        </w:rPr>
        <w:t>2,</w:t>
      </w:r>
      <w:r w:rsidRPr="006F491D">
        <w:t xml:space="preserve"> … </w:t>
      </w:r>
      <w:proofErr w:type="spellStart"/>
      <w:r w:rsidRPr="006F491D">
        <w:t>z</w:t>
      </w:r>
      <w:r w:rsidRPr="006F491D">
        <w:rPr>
          <w:vertAlign w:val="subscript"/>
        </w:rPr>
        <w:t>n</w:t>
      </w:r>
      <w:proofErr w:type="spellEnd"/>
      <w:r w:rsidRPr="006F491D">
        <w:t xml:space="preserve">) where </w:t>
      </w:r>
      <w:proofErr w:type="spellStart"/>
      <w:r w:rsidRPr="006F491D">
        <w:t>z</w:t>
      </w:r>
      <w:r w:rsidRPr="006F491D">
        <w:rPr>
          <w:vertAlign w:val="subscript"/>
        </w:rPr>
        <w:t>i</w:t>
      </w:r>
      <w:proofErr w:type="spellEnd"/>
      <w:r w:rsidRPr="006F491D">
        <w:t xml:space="preserve"> </w:t>
      </w:r>
      <m:oMath>
        <m:r>
          <w:rPr>
            <w:rFonts w:ascii="Cambria Math" w:hAnsi="Cambria Math"/>
          </w:rPr>
          <m:t>∈</m:t>
        </m:r>
      </m:oMath>
      <w:r w:rsidRPr="006F491D">
        <w:t xml:space="preserve"> R</w:t>
      </w:r>
      <w:r w:rsidRPr="006F491D">
        <w:rPr>
          <w:vertAlign w:val="superscript"/>
        </w:rPr>
        <w:t>d</w:t>
      </w:r>
      <w:r w:rsidRPr="006F491D">
        <w:t>. Each output z</w:t>
      </w:r>
      <w:r w:rsidRPr="006F491D">
        <w:rPr>
          <w:vertAlign w:val="subscript"/>
        </w:rPr>
        <w:t>i</w:t>
      </w:r>
      <w:r w:rsidRPr="006F491D">
        <w:t xml:space="preserve"> is computed as weighted sum of linearly transformed input elements and the position embeddings. </w:t>
      </w:r>
    </w:p>
    <w:p w14:paraId="1533F9D2" w14:textId="1117EC9C" w:rsidR="007C5E91" w:rsidRPr="006F491D" w:rsidRDefault="007C5E91" w:rsidP="00CA47D7">
      <w:pPr>
        <w:spacing w:line="480" w:lineRule="auto"/>
        <w:rPr>
          <w:b/>
          <w:bCs/>
        </w:rPr>
      </w:pPr>
      <w:r w:rsidRPr="006F491D">
        <w:rPr>
          <w:b/>
          <w:bCs/>
        </w:rPr>
        <w:t xml:space="preserve">Formula </w:t>
      </w:r>
      <w:r w:rsidR="008D56FA" w:rsidRPr="006F491D">
        <w:rPr>
          <w:b/>
          <w:bCs/>
        </w:rPr>
        <w:t>2.</w:t>
      </w:r>
      <w:r w:rsidR="000A035B" w:rsidRPr="006F491D">
        <w:rPr>
          <w:b/>
          <w:bCs/>
        </w:rPr>
        <w:t>2</w:t>
      </w:r>
      <w:r w:rsidRPr="006F491D">
        <w:rPr>
          <w:b/>
          <w:bCs/>
        </w:rPr>
        <w:t xml:space="preserve">. Weight coefficient </w:t>
      </w:r>
      <m:oMath>
        <m:sSub>
          <m:sSubPr>
            <m:ctrlPr>
              <w:rPr>
                <w:rFonts w:ascii="Cambria Math" w:hAnsi="Cambria Math"/>
                <w:b/>
                <w:bCs/>
              </w:rPr>
            </m:ctrlPr>
          </m:sSubPr>
          <m:e>
            <m:r>
              <m:rPr>
                <m:sty m:val="b"/>
              </m:rPr>
              <w:rPr>
                <w:rFonts w:ascii="Cambria Math" w:hAnsi="Cambria Math"/>
              </w:rPr>
              <m:t>α</m:t>
            </m:r>
          </m:e>
          <m:sub>
            <m:r>
              <m:rPr>
                <m:sty m:val="b"/>
              </m:rPr>
              <w:rPr>
                <w:rFonts w:ascii="Cambria Math" w:hAnsi="Cambria Math"/>
              </w:rPr>
              <m:t>ij</m:t>
            </m:r>
          </m:sub>
        </m:sSub>
      </m:oMath>
      <w:r w:rsidR="00255F20" w:rsidRPr="006F491D">
        <w:rPr>
          <w:b/>
          <w:bCs/>
        </w:rPr>
        <w:t>:</w:t>
      </w:r>
    </w:p>
    <w:p w14:paraId="0603983A" w14:textId="4EA04AA3" w:rsidR="007C5E91" w:rsidRPr="006F491D" w:rsidRDefault="002C56AC" w:rsidP="00CA47D7">
      <w:pPr>
        <w:spacing w:line="480" w:lineRule="auto"/>
        <w:jc w:val="center"/>
        <w:rPr>
          <w:b/>
          <w:bCs/>
          <w:iCs/>
        </w:rPr>
      </w:pPr>
      <m:oMath>
        <m:sSub>
          <m:sSubPr>
            <m:ctrlPr>
              <w:rPr>
                <w:rFonts w:ascii="Cambria Math" w:hAnsi="Cambria Math"/>
                <w:b/>
                <w:bCs/>
                <w:iCs/>
              </w:rPr>
            </m:ctrlPr>
          </m:sSubPr>
          <m:e>
            <m:r>
              <m:rPr>
                <m:sty m:val="b"/>
              </m:rPr>
              <w:rPr>
                <w:rFonts w:ascii="Cambria Math" w:hAnsi="Cambria Math"/>
              </w:rPr>
              <m:t>α</m:t>
            </m:r>
          </m:e>
          <m:sub>
            <m:r>
              <m:rPr>
                <m:sty m:val="b"/>
              </m:rPr>
              <w:rPr>
                <w:rFonts w:ascii="Cambria Math" w:hAnsi="Cambria Math"/>
              </w:rPr>
              <m:t>ij</m:t>
            </m:r>
          </m:sub>
        </m:sSub>
        <m:r>
          <m:rPr>
            <m:sty m:val="b"/>
          </m:rPr>
          <w:rPr>
            <w:rFonts w:ascii="Cambria Math" w:hAnsi="Cambria Math"/>
          </w:rPr>
          <m:t xml:space="preserve"> = </m:t>
        </m:r>
        <m:f>
          <m:fPr>
            <m:ctrlPr>
              <w:rPr>
                <w:rFonts w:ascii="Cambria Math" w:hAnsi="Cambria Math"/>
                <w:b/>
                <w:bCs/>
                <w:iCs/>
              </w:rPr>
            </m:ctrlPr>
          </m:fPr>
          <m:num>
            <m:r>
              <m:rPr>
                <m:sty m:val="b"/>
              </m:rPr>
              <w:rPr>
                <w:rFonts w:ascii="Cambria Math" w:hAnsi="Cambria Math"/>
              </w:rPr>
              <m:t xml:space="preserve">exp </m:t>
            </m:r>
            <m:sSub>
              <m:sSubPr>
                <m:ctrlPr>
                  <w:rPr>
                    <w:rFonts w:ascii="Cambria Math" w:hAnsi="Cambria Math"/>
                    <w:b/>
                    <w:bCs/>
                    <w:iCs/>
                  </w:rPr>
                </m:ctrlPr>
              </m:sSubPr>
              <m:e>
                <m:r>
                  <m:rPr>
                    <m:sty m:val="b"/>
                  </m:rPr>
                  <w:rPr>
                    <w:rFonts w:ascii="Cambria Math" w:hAnsi="Cambria Math"/>
                  </w:rPr>
                  <m:t>e</m:t>
                </m:r>
              </m:e>
              <m:sub>
                <m:r>
                  <m:rPr>
                    <m:sty m:val="b"/>
                  </m:rPr>
                  <w:rPr>
                    <w:rFonts w:ascii="Cambria Math" w:hAnsi="Cambria Math"/>
                  </w:rPr>
                  <m:t>ij</m:t>
                </m:r>
              </m:sub>
            </m:sSub>
          </m:num>
          <m:den>
            <m:nary>
              <m:naryPr>
                <m:chr m:val="∑"/>
                <m:limLoc m:val="undOvr"/>
                <m:ctrlPr>
                  <w:rPr>
                    <w:rFonts w:ascii="Cambria Math" w:hAnsi="Cambria Math"/>
                    <w:b/>
                    <w:bCs/>
                    <w:iCs/>
                  </w:rPr>
                </m:ctrlPr>
              </m:naryPr>
              <m:sub>
                <m:r>
                  <m:rPr>
                    <m:sty m:val="b"/>
                  </m:rPr>
                  <w:rPr>
                    <w:rFonts w:ascii="Cambria Math" w:hAnsi="Cambria Math"/>
                  </w:rPr>
                  <m:t>k =1</m:t>
                </m:r>
              </m:sub>
              <m:sup>
                <m:r>
                  <m:rPr>
                    <m:sty m:val="b"/>
                  </m:rPr>
                  <w:rPr>
                    <w:rFonts w:ascii="Cambria Math" w:hAnsi="Cambria Math"/>
                  </w:rPr>
                  <m:t>n</m:t>
                </m:r>
              </m:sup>
              <m:e>
                <m:r>
                  <m:rPr>
                    <m:sty m:val="b"/>
                  </m:rPr>
                  <w:rPr>
                    <w:rFonts w:ascii="Cambria Math" w:hAnsi="Cambria Math"/>
                  </w:rPr>
                  <m:t>exp</m:t>
                </m:r>
                <m:sSub>
                  <m:sSubPr>
                    <m:ctrlPr>
                      <w:rPr>
                        <w:rFonts w:ascii="Cambria Math" w:hAnsi="Cambria Math"/>
                        <w:b/>
                        <w:bCs/>
                        <w:iCs/>
                      </w:rPr>
                    </m:ctrlPr>
                  </m:sSubPr>
                  <m:e>
                    <m:r>
                      <m:rPr>
                        <m:sty m:val="b"/>
                      </m:rPr>
                      <w:rPr>
                        <w:rFonts w:ascii="Cambria Math" w:hAnsi="Cambria Math"/>
                      </w:rPr>
                      <m:t>e</m:t>
                    </m:r>
                  </m:e>
                  <m:sub>
                    <m:r>
                      <m:rPr>
                        <m:sty m:val="b"/>
                      </m:rPr>
                      <w:rPr>
                        <w:rFonts w:ascii="Cambria Math" w:hAnsi="Cambria Math"/>
                      </w:rPr>
                      <m:t>ik</m:t>
                    </m:r>
                  </m:sub>
                </m:sSub>
              </m:e>
            </m:nary>
          </m:den>
        </m:f>
      </m:oMath>
      <w:r w:rsidR="007C5E91" w:rsidRPr="006F491D">
        <w:rPr>
          <w:b/>
          <w:bCs/>
          <w:iCs/>
        </w:rPr>
        <w:t xml:space="preserve"> </w:t>
      </w:r>
    </w:p>
    <w:p w14:paraId="26F4B798" w14:textId="7D1CED0A" w:rsidR="007C5E91" w:rsidRPr="006F491D" w:rsidRDefault="007C5E91" w:rsidP="00AC485B">
      <w:pPr>
        <w:pStyle w:val="ListParagraph"/>
        <w:spacing w:line="480" w:lineRule="auto"/>
        <w:ind w:left="0" w:firstLine="692"/>
        <w:jc w:val="both"/>
      </w:pPr>
      <w:r w:rsidRPr="006F491D">
        <w:t xml:space="preserve">where </w:t>
      </w:r>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ij</m:t>
            </m:r>
          </m:sub>
        </m:sSub>
      </m:oMath>
      <w:r w:rsidRPr="006F491D">
        <w:t xml:space="preserve"> is the weight coefficient for each item in the interaction </w:t>
      </w:r>
      <w:proofErr w:type="gramStart"/>
      <w:r w:rsidRPr="006F491D">
        <w:t>sequence</w:t>
      </w:r>
      <w:r w:rsidR="00306CE8" w:rsidRPr="006F491D">
        <w:t>.</w:t>
      </w:r>
      <w:proofErr w:type="gramEnd"/>
    </w:p>
    <w:p w14:paraId="34507D23" w14:textId="7A7D9B3C" w:rsidR="007C5E91" w:rsidRPr="006F491D" w:rsidRDefault="007C5E91" w:rsidP="00CA47D7">
      <w:pPr>
        <w:spacing w:line="480" w:lineRule="auto"/>
        <w:rPr>
          <w:b/>
          <w:bCs/>
        </w:rPr>
      </w:pPr>
      <w:r w:rsidRPr="006F491D">
        <w:rPr>
          <w:b/>
          <w:bCs/>
        </w:rPr>
        <w:t xml:space="preserve">Formula </w:t>
      </w:r>
      <w:r w:rsidR="008D56FA" w:rsidRPr="006F491D">
        <w:rPr>
          <w:b/>
          <w:bCs/>
        </w:rPr>
        <w:t>2.3</w:t>
      </w:r>
      <w:r w:rsidRPr="006F491D">
        <w:rPr>
          <w:b/>
          <w:bCs/>
        </w:rPr>
        <w:t>.  Weighted</w:t>
      </w:r>
      <w:r w:rsidRPr="006F491D">
        <w:rPr>
          <w:b/>
          <w:bCs/>
          <w:i/>
          <w:iCs/>
        </w:rPr>
        <w:t xml:space="preserve"> </w:t>
      </w:r>
      <w:r w:rsidRPr="006F491D">
        <w:rPr>
          <w:b/>
          <w:bCs/>
        </w:rPr>
        <w:t>sum of linearly transformed input elements and the position embeddings</w:t>
      </w:r>
      <w:r w:rsidRPr="006F491D">
        <w:rPr>
          <w:b/>
          <w:bCs/>
          <w:i/>
          <w:iCs/>
        </w:rPr>
        <w:t xml:space="preserve"> </w:t>
      </w:r>
      <w:r w:rsidRPr="006F491D">
        <w:rPr>
          <w:b/>
          <w:bCs/>
        </w:rPr>
        <w:t>formula</w:t>
      </w:r>
      <w:r w:rsidR="00255F20" w:rsidRPr="006F491D">
        <w:rPr>
          <w:b/>
          <w:bCs/>
        </w:rPr>
        <w:t>:</w:t>
      </w:r>
    </w:p>
    <w:p w14:paraId="0EDD647C" w14:textId="20DD6E94" w:rsidR="007C5E91" w:rsidRPr="006F491D" w:rsidRDefault="002C56AC" w:rsidP="00CA47D7">
      <w:pPr>
        <w:spacing w:line="480" w:lineRule="auto"/>
        <w:jc w:val="center"/>
        <w:rPr>
          <w:b/>
          <w:bCs/>
          <w:iCs/>
        </w:rPr>
      </w:pPr>
      <m:oMathPara>
        <m:oMath>
          <m:sSub>
            <m:sSubPr>
              <m:ctrlPr>
                <w:rPr>
                  <w:rFonts w:ascii="Cambria Math" w:hAnsi="Cambria Math"/>
                  <w:b/>
                  <w:bCs/>
                  <w:iCs/>
                </w:rPr>
              </m:ctrlPr>
            </m:sSubPr>
            <m:e>
              <m:r>
                <m:rPr>
                  <m:sty m:val="b"/>
                </m:rPr>
                <w:rPr>
                  <w:rFonts w:ascii="Cambria Math" w:hAnsi="Cambria Math"/>
                </w:rPr>
                <m:t>z</m:t>
              </m:r>
            </m:e>
            <m:sub>
              <m:r>
                <m:rPr>
                  <m:sty m:val="b"/>
                </m:rPr>
                <w:rPr>
                  <w:rFonts w:ascii="Cambria Math" w:hAnsi="Cambria Math"/>
                </w:rPr>
                <m:t>i</m:t>
              </m:r>
            </m:sub>
          </m:sSub>
          <m:r>
            <m:rPr>
              <m:sty m:val="b"/>
            </m:rPr>
            <w:rPr>
              <w:rFonts w:ascii="Cambria Math" w:hAnsi="Cambria Math"/>
            </w:rPr>
            <m:t xml:space="preserve"> = </m:t>
          </m:r>
          <m:nary>
            <m:naryPr>
              <m:chr m:val="∑"/>
              <m:limLoc m:val="undOvr"/>
              <m:ctrlPr>
                <w:rPr>
                  <w:rFonts w:ascii="Cambria Math" w:hAnsi="Cambria Math"/>
                  <w:b/>
                  <w:bCs/>
                  <w:iCs/>
                </w:rPr>
              </m:ctrlPr>
            </m:naryPr>
            <m:sub>
              <m:r>
                <m:rPr>
                  <m:sty m:val="b"/>
                </m:rPr>
                <w:rPr>
                  <w:rFonts w:ascii="Cambria Math" w:hAnsi="Cambria Math"/>
                </w:rPr>
                <m:t>j = 1</m:t>
              </m:r>
            </m:sub>
            <m:sup>
              <m:r>
                <m:rPr>
                  <m:sty m:val="b"/>
                </m:rPr>
                <w:rPr>
                  <w:rFonts w:ascii="Cambria Math" w:hAnsi="Cambria Math"/>
                </w:rPr>
                <m:t>n</m:t>
              </m:r>
            </m:sup>
            <m:e>
              <m:sSub>
                <m:sSubPr>
                  <m:ctrlPr>
                    <w:rPr>
                      <w:rFonts w:ascii="Cambria Math" w:hAnsi="Cambria Math"/>
                      <w:b/>
                      <w:bCs/>
                      <w:iCs/>
                    </w:rPr>
                  </m:ctrlPr>
                </m:sSubPr>
                <m:e>
                  <m:r>
                    <m:rPr>
                      <m:sty m:val="b"/>
                    </m:rPr>
                    <w:rPr>
                      <w:rFonts w:ascii="Cambria Math" w:hAnsi="Cambria Math"/>
                    </w:rPr>
                    <m:t>α</m:t>
                  </m:r>
                </m:e>
                <m:sub>
                  <m:r>
                    <m:rPr>
                      <m:sty m:val="b"/>
                    </m:rPr>
                    <w:rPr>
                      <w:rFonts w:ascii="Cambria Math" w:hAnsi="Cambria Math"/>
                    </w:rPr>
                    <m:t>ij</m:t>
                  </m:r>
                </m:sub>
              </m:sSub>
              <m:r>
                <m:rPr>
                  <m:sty m:val="b"/>
                </m:rPr>
                <w:rPr>
                  <w:rFonts w:ascii="Cambria Math" w:hAnsi="Cambria Math"/>
                </w:rPr>
                <m:t xml:space="preserve"> </m:t>
              </m:r>
            </m:e>
          </m:nary>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m</m:t>
              </m:r>
            </m:e>
            <m:sub>
              <m:sSub>
                <m:sSubPr>
                  <m:ctrlPr>
                    <w:rPr>
                      <w:rFonts w:ascii="Cambria Math" w:hAnsi="Cambria Math"/>
                      <w:b/>
                      <w:bCs/>
                      <w:iCs/>
                    </w:rPr>
                  </m:ctrlPr>
                </m:sSubPr>
                <m:e>
                  <m:r>
                    <m:rPr>
                      <m:sty m:val="b"/>
                    </m:rPr>
                    <w:rPr>
                      <w:rFonts w:ascii="Cambria Math" w:hAnsi="Cambria Math"/>
                    </w:rPr>
                    <m:t>s</m:t>
                  </m:r>
                </m:e>
                <m:sub>
                  <m:r>
                    <m:rPr>
                      <m:sty m:val="b"/>
                    </m:rPr>
                    <w:rPr>
                      <w:rFonts w:ascii="Cambria Math" w:hAnsi="Cambria Math"/>
                    </w:rPr>
                    <m:t>j</m:t>
                  </m:r>
                </m:sub>
              </m:sSub>
            </m:sub>
          </m:sSub>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V</m:t>
              </m:r>
            </m:sup>
          </m:sSup>
          <m:r>
            <m:rPr>
              <m:sty m:val="b"/>
            </m:rPr>
            <w:rPr>
              <w:rFonts w:ascii="Cambria Math" w:hAnsi="Cambria Math"/>
            </w:rPr>
            <m:t xml:space="preserve"> + </m:t>
          </m:r>
          <m:sSubSup>
            <m:sSubSupPr>
              <m:ctrlPr>
                <w:rPr>
                  <w:rFonts w:ascii="Cambria Math" w:hAnsi="Cambria Math"/>
                  <w:b/>
                  <w:bCs/>
                  <w:iCs/>
                </w:rPr>
              </m:ctrlPr>
            </m:sSubSupPr>
            <m:e>
              <m:r>
                <m:rPr>
                  <m:sty m:val="b"/>
                </m:rPr>
                <w:rPr>
                  <w:rFonts w:ascii="Cambria Math" w:hAnsi="Cambria Math"/>
                </w:rPr>
                <m:t>r</m:t>
              </m:r>
            </m:e>
            <m:sub>
              <m:r>
                <m:rPr>
                  <m:sty m:val="b"/>
                </m:rPr>
                <w:rPr>
                  <w:rFonts w:ascii="Cambria Math" w:hAnsi="Cambria Math"/>
                </w:rPr>
                <m:t>ij</m:t>
              </m:r>
            </m:sub>
            <m:sup>
              <m:r>
                <m:rPr>
                  <m:sty m:val="b"/>
                </m:rPr>
                <w:rPr>
                  <w:rFonts w:ascii="Cambria Math" w:hAnsi="Cambria Math"/>
                </w:rPr>
                <m:t>v</m:t>
              </m:r>
            </m:sup>
          </m:sSubSup>
          <m:r>
            <m:rPr>
              <m:sty m:val="b"/>
            </m:rPr>
            <w:rPr>
              <w:rFonts w:ascii="Cambria Math" w:hAnsi="Cambria Math"/>
            </w:rPr>
            <m:t xml:space="preserve"> + </m:t>
          </m:r>
          <m:sSubSup>
            <m:sSubSupPr>
              <m:ctrlPr>
                <w:rPr>
                  <w:rFonts w:ascii="Cambria Math" w:hAnsi="Cambria Math"/>
                  <w:b/>
                  <w:bCs/>
                  <w:iCs/>
                </w:rPr>
              </m:ctrlPr>
            </m:sSubSupPr>
            <m:e>
              <m:r>
                <m:rPr>
                  <m:sty m:val="b"/>
                </m:rPr>
                <w:rPr>
                  <w:rFonts w:ascii="Cambria Math" w:hAnsi="Cambria Math"/>
                </w:rPr>
                <m:t>p</m:t>
              </m:r>
            </m:e>
            <m:sub>
              <m:r>
                <m:rPr>
                  <m:sty m:val="b"/>
                </m:rPr>
                <w:rPr>
                  <w:rFonts w:ascii="Cambria Math" w:hAnsi="Cambria Math"/>
                </w:rPr>
                <m:t>j</m:t>
              </m:r>
            </m:sub>
            <m:sup>
              <m:r>
                <m:rPr>
                  <m:sty m:val="b"/>
                </m:rPr>
                <w:rPr>
                  <w:rFonts w:ascii="Cambria Math" w:hAnsi="Cambria Math"/>
                </w:rPr>
                <m:t>v</m:t>
              </m:r>
            </m:sup>
          </m:sSubSup>
          <m:r>
            <m:rPr>
              <m:sty m:val="b"/>
            </m:rPr>
            <w:rPr>
              <w:rFonts w:ascii="Cambria Math" w:hAnsi="Cambria Math"/>
            </w:rPr>
            <m:t>)</m:t>
          </m:r>
        </m:oMath>
      </m:oMathPara>
    </w:p>
    <w:p w14:paraId="5E64A86F" w14:textId="29DA96BD" w:rsidR="007C5E91" w:rsidRPr="006F491D" w:rsidRDefault="007C5E91" w:rsidP="00AC485B">
      <w:pPr>
        <w:spacing w:line="480" w:lineRule="auto"/>
        <w:ind w:firstLine="692"/>
        <w:jc w:val="both"/>
      </w:pPr>
      <w:r w:rsidRPr="006F491D">
        <w:t>where W</w:t>
      </w:r>
      <w:r w:rsidRPr="006F491D">
        <w:rPr>
          <w:vertAlign w:val="superscript"/>
        </w:rPr>
        <w:t>d</w:t>
      </w:r>
      <w:r w:rsidRPr="006F491D">
        <w:t xml:space="preserve"> </w:t>
      </w:r>
      <m:oMath>
        <m:r>
          <m:rPr>
            <m:sty m:val="p"/>
          </m:rPr>
          <w:rPr>
            <w:rFonts w:ascii="Cambria Math" w:hAnsi="Cambria Math"/>
          </w:rPr>
          <m:t>∈</m:t>
        </m:r>
      </m:oMath>
      <w:r w:rsidRPr="006F491D">
        <w:t xml:space="preserve"> R</w:t>
      </w:r>
      <w:r w:rsidRPr="006F491D">
        <w:rPr>
          <w:vertAlign w:val="superscript"/>
        </w:rPr>
        <w:t>d x d</w:t>
      </w:r>
      <w:r w:rsidRPr="006F491D">
        <w:t xml:space="preserve"> is the input projection for value, From the obtained results, each weight coefficient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Pr="006F491D">
        <w:t xml:space="preserve"> is computed using a soft- max function. </w:t>
      </w:r>
    </w:p>
    <w:p w14:paraId="39406D1C" w14:textId="01C74BB1" w:rsidR="007C5E91" w:rsidRPr="006F491D" w:rsidRDefault="007C5E91" w:rsidP="00CA47D7">
      <w:pPr>
        <w:spacing w:line="480" w:lineRule="auto"/>
        <w:rPr>
          <w:b/>
          <w:bCs/>
        </w:rPr>
      </w:pPr>
      <w:r w:rsidRPr="006F491D">
        <w:rPr>
          <w:b/>
          <w:bCs/>
        </w:rPr>
        <w:t xml:space="preserve">Formula </w:t>
      </w:r>
      <w:r w:rsidR="008D56FA" w:rsidRPr="006F491D">
        <w:rPr>
          <w:b/>
          <w:bCs/>
        </w:rPr>
        <w:t>2.</w:t>
      </w:r>
      <w:r w:rsidR="000A035B" w:rsidRPr="006F491D">
        <w:rPr>
          <w:b/>
          <w:bCs/>
        </w:rPr>
        <w:t>4</w:t>
      </w:r>
      <w:r w:rsidRPr="006F491D">
        <w:rPr>
          <w:b/>
          <w:bCs/>
        </w:rPr>
        <w:t>. Compatibility function for inputs, time intervals and positions [19]</w:t>
      </w:r>
      <w:r w:rsidR="00255F20" w:rsidRPr="006F491D">
        <w:rPr>
          <w:b/>
          <w:bCs/>
        </w:rPr>
        <w:t>:</w:t>
      </w:r>
    </w:p>
    <w:p w14:paraId="77A697AC" w14:textId="12152575" w:rsidR="007C5E91" w:rsidRPr="006F491D" w:rsidRDefault="002C56AC" w:rsidP="00CA47D7">
      <w:pPr>
        <w:spacing w:line="480" w:lineRule="auto"/>
        <w:jc w:val="center"/>
        <w:rPr>
          <w:b/>
          <w:bCs/>
          <w:iCs/>
        </w:rPr>
      </w:pPr>
      <m:oMathPara>
        <m:oMath>
          <m:sSub>
            <m:sSubPr>
              <m:ctrlPr>
                <w:rPr>
                  <w:rFonts w:ascii="Cambria Math" w:hAnsi="Cambria Math"/>
                  <w:b/>
                  <w:bCs/>
                  <w:iCs/>
                </w:rPr>
              </m:ctrlPr>
            </m:sSubPr>
            <m:e>
              <m:r>
                <m:rPr>
                  <m:sty m:val="b"/>
                </m:rPr>
                <w:rPr>
                  <w:rFonts w:ascii="Cambria Math" w:hAnsi="Cambria Math"/>
                </w:rPr>
                <m:t>e</m:t>
              </m:r>
            </m:e>
            <m:sub>
              <m:r>
                <m:rPr>
                  <m:sty m:val="b"/>
                </m:rPr>
                <w:rPr>
                  <w:rFonts w:ascii="Cambria Math" w:hAnsi="Cambria Math"/>
                </w:rPr>
                <m:t>ij</m:t>
              </m:r>
            </m:sub>
          </m:sSub>
          <m:r>
            <m:rPr>
              <m:sty m:val="b"/>
            </m:rPr>
            <w:rPr>
              <w:rFonts w:ascii="Cambria Math" w:hAnsi="Cambria Math"/>
            </w:rPr>
            <m:t xml:space="preserve">= </m:t>
          </m:r>
          <m:f>
            <m:fPr>
              <m:ctrlPr>
                <w:rPr>
                  <w:rFonts w:ascii="Cambria Math" w:hAnsi="Cambria Math"/>
                  <w:b/>
                  <w:bCs/>
                  <w:iCs/>
                </w:rPr>
              </m:ctrlPr>
            </m:fPr>
            <m:num>
              <m:sSub>
                <m:sSubPr>
                  <m:ctrlPr>
                    <w:rPr>
                      <w:rFonts w:ascii="Cambria Math" w:hAnsi="Cambria Math"/>
                      <w:b/>
                      <w:bCs/>
                      <w:iCs/>
                    </w:rPr>
                  </m:ctrlPr>
                </m:sSubPr>
                <m:e>
                  <m:r>
                    <m:rPr>
                      <m:sty m:val="b"/>
                    </m:rPr>
                    <w:rPr>
                      <w:rFonts w:ascii="Cambria Math" w:hAnsi="Cambria Math"/>
                    </w:rPr>
                    <m:t>m</m:t>
                  </m:r>
                </m:e>
                <m:sub>
                  <m:sSub>
                    <m:sSubPr>
                      <m:ctrlPr>
                        <w:rPr>
                          <w:rFonts w:ascii="Cambria Math" w:hAnsi="Cambria Math"/>
                          <w:b/>
                          <w:bCs/>
                          <w:iCs/>
                        </w:rPr>
                      </m:ctrlPr>
                    </m:sSubPr>
                    <m:e>
                      <m:r>
                        <m:rPr>
                          <m:sty m:val="b"/>
                        </m:rPr>
                        <w:rPr>
                          <w:rFonts w:ascii="Cambria Math" w:hAnsi="Cambria Math"/>
                        </w:rPr>
                        <m:t>s</m:t>
                      </m:r>
                    </m:e>
                    <m:sub>
                      <m:r>
                        <m:rPr>
                          <m:sty m:val="b"/>
                        </m:rPr>
                        <w:rPr>
                          <w:rFonts w:ascii="Cambria Math" w:hAnsi="Cambria Math"/>
                        </w:rPr>
                        <m:t>i</m:t>
                      </m:r>
                    </m:sub>
                  </m:sSub>
                </m:sub>
              </m:sSub>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Q</m:t>
                  </m:r>
                </m:sup>
              </m:sSup>
              <m:sSup>
                <m:sSupPr>
                  <m:ctrlPr>
                    <w:rPr>
                      <w:rFonts w:ascii="Cambria Math" w:hAnsi="Cambria Math"/>
                      <w:b/>
                      <w:bCs/>
                      <w:iCs/>
                    </w:rPr>
                  </m:ctrlPr>
                </m:sSupPr>
                <m:e>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m</m:t>
                      </m:r>
                    </m:e>
                    <m:sub>
                      <m:sSub>
                        <m:sSubPr>
                          <m:ctrlPr>
                            <w:rPr>
                              <w:rFonts w:ascii="Cambria Math" w:hAnsi="Cambria Math"/>
                              <w:b/>
                              <w:bCs/>
                              <w:iCs/>
                            </w:rPr>
                          </m:ctrlPr>
                        </m:sSubPr>
                        <m:e>
                          <m:r>
                            <m:rPr>
                              <m:sty m:val="b"/>
                            </m:rPr>
                            <w:rPr>
                              <w:rFonts w:ascii="Cambria Math" w:hAnsi="Cambria Math"/>
                            </w:rPr>
                            <m:t>s</m:t>
                          </m:r>
                        </m:e>
                        <m:sub>
                          <m:r>
                            <m:rPr>
                              <m:sty m:val="b"/>
                            </m:rPr>
                            <w:rPr>
                              <w:rFonts w:ascii="Cambria Math" w:hAnsi="Cambria Math"/>
                            </w:rPr>
                            <m:t>j</m:t>
                          </m:r>
                        </m:sub>
                      </m:sSub>
                    </m:sub>
                  </m:sSub>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K</m:t>
                      </m:r>
                    </m:sup>
                  </m:sSup>
                  <m:r>
                    <m:rPr>
                      <m:sty m:val="b"/>
                    </m:rPr>
                    <w:rPr>
                      <w:rFonts w:ascii="Cambria Math" w:hAnsi="Cambria Math"/>
                    </w:rPr>
                    <m:t xml:space="preserve"> + </m:t>
                  </m:r>
                  <m:sSubSup>
                    <m:sSubSupPr>
                      <m:ctrlPr>
                        <w:rPr>
                          <w:rFonts w:ascii="Cambria Math" w:hAnsi="Cambria Math"/>
                          <w:b/>
                          <w:bCs/>
                          <w:iCs/>
                        </w:rPr>
                      </m:ctrlPr>
                    </m:sSubSupPr>
                    <m:e>
                      <m:r>
                        <m:rPr>
                          <m:sty m:val="b"/>
                        </m:rPr>
                        <w:rPr>
                          <w:rFonts w:ascii="Cambria Math" w:hAnsi="Cambria Math"/>
                        </w:rPr>
                        <m:t>r</m:t>
                      </m:r>
                    </m:e>
                    <m:sub>
                      <m:r>
                        <m:rPr>
                          <m:sty m:val="b"/>
                        </m:rPr>
                        <w:rPr>
                          <w:rFonts w:ascii="Cambria Math" w:hAnsi="Cambria Math"/>
                        </w:rPr>
                        <m:t>ij</m:t>
                      </m:r>
                    </m:sub>
                    <m:sup>
                      <m:r>
                        <m:rPr>
                          <m:sty m:val="b"/>
                        </m:rPr>
                        <w:rPr>
                          <w:rFonts w:ascii="Cambria Math" w:hAnsi="Cambria Math"/>
                        </w:rPr>
                        <m:t>k</m:t>
                      </m:r>
                    </m:sup>
                  </m:sSubSup>
                  <m:r>
                    <m:rPr>
                      <m:sty m:val="b"/>
                    </m:rPr>
                    <w:rPr>
                      <w:rFonts w:ascii="Cambria Math" w:hAnsi="Cambria Math"/>
                    </w:rPr>
                    <m:t xml:space="preserve"> + </m:t>
                  </m:r>
                  <m:sSubSup>
                    <m:sSubSupPr>
                      <m:ctrlPr>
                        <w:rPr>
                          <w:rFonts w:ascii="Cambria Math" w:hAnsi="Cambria Math"/>
                          <w:b/>
                          <w:bCs/>
                          <w:iCs/>
                        </w:rPr>
                      </m:ctrlPr>
                    </m:sSubSupPr>
                    <m:e>
                      <m:r>
                        <m:rPr>
                          <m:sty m:val="b"/>
                        </m:rPr>
                        <w:rPr>
                          <w:rFonts w:ascii="Cambria Math" w:hAnsi="Cambria Math"/>
                        </w:rPr>
                        <m:t>p</m:t>
                      </m:r>
                    </m:e>
                    <m:sub>
                      <m:r>
                        <m:rPr>
                          <m:sty m:val="b"/>
                        </m:rPr>
                        <w:rPr>
                          <w:rFonts w:ascii="Cambria Math" w:hAnsi="Cambria Math"/>
                        </w:rPr>
                        <m:t>j</m:t>
                      </m:r>
                    </m:sub>
                    <m:sup>
                      <m:r>
                        <m:rPr>
                          <m:sty m:val="b"/>
                        </m:rPr>
                        <w:rPr>
                          <w:rFonts w:ascii="Cambria Math" w:hAnsi="Cambria Math"/>
                        </w:rPr>
                        <m:t>k</m:t>
                      </m:r>
                    </m:sup>
                  </m:sSubSup>
                  <m:r>
                    <m:rPr>
                      <m:sty m:val="b"/>
                    </m:rPr>
                    <w:rPr>
                      <w:rFonts w:ascii="Cambria Math" w:hAnsi="Cambria Math"/>
                    </w:rPr>
                    <m:t>)</m:t>
                  </m:r>
                </m:e>
                <m:sup>
                  <m:r>
                    <m:rPr>
                      <m:sty m:val="b"/>
                    </m:rPr>
                    <w:rPr>
                      <w:rFonts w:ascii="Cambria Math" w:hAnsi="Cambria Math"/>
                    </w:rPr>
                    <m:t>T</m:t>
                  </m:r>
                </m:sup>
              </m:sSup>
            </m:num>
            <m:den>
              <m:rad>
                <m:radPr>
                  <m:degHide m:val="1"/>
                  <m:ctrlPr>
                    <w:rPr>
                      <w:rFonts w:ascii="Cambria Math" w:hAnsi="Cambria Math"/>
                      <w:b/>
                      <w:bCs/>
                      <w:iCs/>
                    </w:rPr>
                  </m:ctrlPr>
                </m:radPr>
                <m:deg/>
                <m:e>
                  <m:r>
                    <m:rPr>
                      <m:sty m:val="b"/>
                    </m:rPr>
                    <w:rPr>
                      <w:rFonts w:ascii="Cambria Math" w:hAnsi="Cambria Math"/>
                    </w:rPr>
                    <m:t>d</m:t>
                  </m:r>
                </m:e>
              </m:rad>
            </m:den>
          </m:f>
        </m:oMath>
      </m:oMathPara>
    </w:p>
    <w:p w14:paraId="7CDE75B9" w14:textId="69E7E34D" w:rsidR="007C5E91" w:rsidRPr="006F491D" w:rsidRDefault="007C5E91" w:rsidP="00AC485B">
      <w:pPr>
        <w:spacing w:line="480" w:lineRule="auto"/>
        <w:ind w:firstLine="692"/>
        <w:jc w:val="both"/>
      </w:pPr>
      <w:r w:rsidRPr="006F491D">
        <w:t>where W</w:t>
      </w:r>
      <w:r w:rsidRPr="006F491D">
        <w:rPr>
          <w:vertAlign w:val="superscript"/>
        </w:rPr>
        <w:t xml:space="preserve">K </w:t>
      </w:r>
      <m:oMath>
        <m:r>
          <m:rPr>
            <m:sty m:val="p"/>
          </m:rPr>
          <w:rPr>
            <w:rFonts w:ascii="Cambria Math" w:hAnsi="Cambria Math"/>
          </w:rPr>
          <m:t>∈</m:t>
        </m:r>
      </m:oMath>
      <w:r w:rsidRPr="006F491D">
        <w:t xml:space="preserve"> R</w:t>
      </w:r>
      <w:proofErr w:type="spellStart"/>
      <w:r w:rsidRPr="006F491D">
        <w:rPr>
          <w:vertAlign w:val="superscript"/>
        </w:rPr>
        <w:t>dxd</w:t>
      </w:r>
      <w:proofErr w:type="spellEnd"/>
      <w:r w:rsidRPr="006F491D">
        <w:t>, W</w:t>
      </w:r>
      <w:r w:rsidRPr="006F491D">
        <w:rPr>
          <w:vertAlign w:val="superscript"/>
        </w:rPr>
        <w:t>V</w:t>
      </w:r>
      <w:r w:rsidRPr="006F491D">
        <w:t xml:space="preserve"> </w:t>
      </w:r>
      <m:oMath>
        <m:r>
          <m:rPr>
            <m:sty m:val="p"/>
          </m:rPr>
          <w:rPr>
            <w:rFonts w:ascii="Cambria Math" w:hAnsi="Cambria Math"/>
          </w:rPr>
          <m:t>∈</m:t>
        </m:r>
      </m:oMath>
      <w:r w:rsidRPr="006F491D">
        <w:t>R</w:t>
      </w:r>
      <w:proofErr w:type="spellStart"/>
      <w:r w:rsidRPr="006F491D">
        <w:rPr>
          <w:vertAlign w:val="superscript"/>
        </w:rPr>
        <w:t>dxd</w:t>
      </w:r>
      <w:proofErr w:type="spellEnd"/>
      <w:r w:rsidRPr="006F491D">
        <w:t xml:space="preserve"> are input projection for a query and key respectively, </w:t>
      </w:r>
      <m:oMath>
        <m:rad>
          <m:radPr>
            <m:degHide m:val="1"/>
            <m:ctrlPr>
              <w:ins w:id="83" w:author="HO DANG PHUONG NGOC" w:date="2021-06-21T00:16:00Z">
                <w:rPr>
                  <w:rFonts w:ascii="Cambria Math" w:hAnsi="Cambria Math"/>
                </w:rPr>
              </w:ins>
            </m:ctrlPr>
          </m:radPr>
          <m:deg/>
          <m:e>
            <m:r>
              <m:rPr>
                <m:sty m:val="p"/>
              </m:rPr>
              <w:rPr>
                <w:rFonts w:ascii="Cambria Math" w:hAnsi="Cambria Math"/>
              </w:rPr>
              <m:t>d</m:t>
            </m:r>
          </m:e>
        </m:rad>
      </m:oMath>
      <w:r w:rsidRPr="006F491D">
        <w:t xml:space="preserve"> is a factor to avoid large values of the inner product, especially in the case of multi dimensions, </w:t>
      </w:r>
      <m:oMath>
        <m:sSub>
          <m:sSubPr>
            <m:ctrlPr>
              <w:rPr>
                <w:rFonts w:ascii="Cambria Math" w:hAnsi="Cambria Math"/>
              </w:rPr>
            </m:ctrlPr>
          </m:sSubPr>
          <m:e>
            <m:r>
              <m:rPr>
                <m:sty m:val="p"/>
              </m:rPr>
              <w:rPr>
                <w:rFonts w:ascii="Cambria Math" w:hAnsi="Cambria Math"/>
              </w:rPr>
              <m:t>m</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j</m:t>
                </m:r>
              </m:sub>
            </m:sSub>
          </m:sub>
        </m:sSub>
      </m:oMath>
      <w:r w:rsidRPr="006F491D">
        <w:t xml:space="preserve"> is the item embedding vector of item j, </w:t>
      </w:r>
      <m:oMath>
        <m:sSubSup>
          <m:sSubSupPr>
            <m:ctrlPr>
              <w:rPr>
                <w:rFonts w:ascii="Cambria Math" w:hAnsi="Cambria Math"/>
              </w:rPr>
            </m:ctrlPr>
          </m:sSubSupPr>
          <m:e>
            <m:r>
              <m:rPr>
                <m:sty m:val="p"/>
              </m:rPr>
              <w:rPr>
                <w:rFonts w:ascii="Cambria Math" w:hAnsi="Cambria Math"/>
              </w:rPr>
              <m:t>r</m:t>
            </m:r>
          </m:e>
          <m:sub>
            <m:r>
              <m:rPr>
                <m:sty m:val="p"/>
              </m:rPr>
              <w:rPr>
                <w:rFonts w:ascii="Cambria Math" w:hAnsi="Cambria Math"/>
              </w:rPr>
              <m:t>ij</m:t>
            </m:r>
          </m:sub>
          <m:sup>
            <m:r>
              <m:rPr>
                <m:sty m:val="p"/>
              </m:rPr>
              <w:rPr>
                <w:rFonts w:ascii="Cambria Math" w:hAnsi="Cambria Math"/>
              </w:rPr>
              <m:t>k</m:t>
            </m:r>
          </m:sup>
        </m:sSubSup>
      </m:oMath>
      <w:r w:rsidRPr="006F491D">
        <w:t xml:space="preserve"> is the time interval embedding vector between item i and item j,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j</m:t>
            </m:r>
          </m:sub>
          <m:sup>
            <m:r>
              <m:rPr>
                <m:sty m:val="p"/>
              </m:rPr>
              <w:rPr>
                <w:rFonts w:ascii="Cambria Math" w:hAnsi="Cambria Math"/>
              </w:rPr>
              <m:t>k</m:t>
            </m:r>
          </m:sup>
        </m:sSubSup>
      </m:oMath>
      <w:r w:rsidRPr="006F491D">
        <w:t xml:space="preserve"> is the position embedding vector of item j. </w:t>
      </w:r>
    </w:p>
    <w:p w14:paraId="75AF65CD" w14:textId="77777777" w:rsidR="007C5E91" w:rsidRPr="006F491D" w:rsidRDefault="00E312E2" w:rsidP="001A5DF5">
      <w:pPr>
        <w:pStyle w:val="ListParagraph"/>
        <w:numPr>
          <w:ilvl w:val="0"/>
          <w:numId w:val="6"/>
        </w:numPr>
        <w:spacing w:line="480" w:lineRule="auto"/>
        <w:rPr>
          <w:b/>
          <w:bCs/>
        </w:rPr>
      </w:pPr>
      <w:r w:rsidRPr="006F491D">
        <w:rPr>
          <w:b/>
          <w:bCs/>
        </w:rPr>
        <w:lastRenderedPageBreak/>
        <w:t>Feed Forward Layers</w:t>
      </w:r>
    </w:p>
    <w:p w14:paraId="3A5A45B2" w14:textId="330A2099" w:rsidR="007C5E91" w:rsidRPr="006F491D" w:rsidRDefault="007C5E91" w:rsidP="00AC485B">
      <w:pPr>
        <w:pStyle w:val="ListParagraph"/>
        <w:spacing w:line="480" w:lineRule="auto"/>
        <w:ind w:left="0" w:firstLine="692"/>
        <w:rPr>
          <w:b/>
          <w:bCs/>
        </w:rPr>
      </w:pPr>
      <w:r w:rsidRPr="006F491D">
        <w:t xml:space="preserve">After each time- interval self- attention layer, two linear transformations applying </w:t>
      </w:r>
      <w:proofErr w:type="spellStart"/>
      <w:r w:rsidRPr="006F491D">
        <w:t>ReLU</w:t>
      </w:r>
      <w:proofErr w:type="spellEnd"/>
      <w:r w:rsidRPr="006F491D">
        <w:t xml:space="preserve"> activation in between to transform linear form of model- in terms of the compatibility of the items, time intervals and positions- into non-linear representation [</w:t>
      </w:r>
      <w:hyperlink w:anchor="ref2" w:history="1">
        <w:r w:rsidR="00363AC9" w:rsidRPr="006F491D">
          <w:rPr>
            <w:rStyle w:val="Hyperlink"/>
            <w:color w:val="auto"/>
            <w:u w:val="none"/>
          </w:rPr>
          <w:t>2</w:t>
        </w:r>
      </w:hyperlink>
      <w:r w:rsidRPr="006F491D">
        <w:t>].</w:t>
      </w:r>
    </w:p>
    <w:p w14:paraId="00B66F34" w14:textId="77777777" w:rsidR="007C5E91" w:rsidRPr="006F491D" w:rsidRDefault="00E312E2" w:rsidP="001A5DF5">
      <w:pPr>
        <w:pStyle w:val="ListParagraph"/>
        <w:numPr>
          <w:ilvl w:val="0"/>
          <w:numId w:val="6"/>
        </w:numPr>
        <w:spacing w:line="480" w:lineRule="auto"/>
        <w:rPr>
          <w:b/>
          <w:bCs/>
        </w:rPr>
      </w:pPr>
      <w:r w:rsidRPr="006F491D">
        <w:rPr>
          <w:b/>
          <w:bCs/>
        </w:rPr>
        <w:t>Normalize and Drop- out rate Layers</w:t>
      </w:r>
    </w:p>
    <w:p w14:paraId="61884548" w14:textId="539EC7BB" w:rsidR="007C5E91" w:rsidRPr="006F491D" w:rsidRDefault="007C5E91" w:rsidP="00AC485B">
      <w:pPr>
        <w:pStyle w:val="ListParagraph"/>
        <w:spacing w:line="480" w:lineRule="auto"/>
        <w:ind w:left="0" w:firstLine="692"/>
      </w:pPr>
      <w:r w:rsidRPr="006F491D">
        <w:t>According to</w:t>
      </w:r>
      <w:r w:rsidRPr="006F491D">
        <w:rPr>
          <w:b/>
          <w:bCs/>
          <w:i/>
          <w:iCs/>
        </w:rPr>
        <w:t xml:space="preserve"> </w:t>
      </w:r>
      <w:proofErr w:type="spellStart"/>
      <w:r w:rsidRPr="006F491D">
        <w:rPr>
          <w:b/>
          <w:bCs/>
          <w:i/>
          <w:iCs/>
        </w:rPr>
        <w:t>Jiacheng</w:t>
      </w:r>
      <w:proofErr w:type="spellEnd"/>
      <w:r w:rsidRPr="006F491D">
        <w:rPr>
          <w:b/>
          <w:bCs/>
          <w:i/>
          <w:iCs/>
        </w:rPr>
        <w:t xml:space="preserve"> Li et al</w:t>
      </w:r>
      <w:r w:rsidRPr="006F491D">
        <w:rPr>
          <w:i/>
          <w:iCs/>
        </w:rPr>
        <w:t>.</w:t>
      </w:r>
      <w:r w:rsidR="008D56FA" w:rsidRPr="006F491D">
        <w:rPr>
          <w:i/>
          <w:iCs/>
        </w:rPr>
        <w:t xml:space="preserve"> </w:t>
      </w:r>
      <w:r w:rsidR="008D56FA" w:rsidRPr="006F491D">
        <w:t>[</w:t>
      </w:r>
      <w:hyperlink w:anchor="ref2" w:history="1">
        <w:r w:rsidR="008D56FA" w:rsidRPr="006F491D">
          <w:rPr>
            <w:rStyle w:val="Hyperlink"/>
            <w:color w:val="auto"/>
            <w:u w:val="none"/>
          </w:rPr>
          <w:t>2</w:t>
        </w:r>
      </w:hyperlink>
      <w:r w:rsidR="008D56FA" w:rsidRPr="006F491D">
        <w:t>]</w:t>
      </w:r>
      <w:r w:rsidRPr="006F491D">
        <w:t xml:space="preserve"> </w:t>
      </w:r>
      <w:proofErr w:type="gramStart"/>
      <w:r w:rsidRPr="006F491D">
        <w:t>in order to</w:t>
      </w:r>
      <w:proofErr w:type="gramEnd"/>
      <w:r w:rsidRPr="006F491D">
        <w:t xml:space="preserve"> solve overfitting, unstable training process such as gradient vanishing, extended unexpected training time, etc., the author adds in this layer for stabilize the model. </w:t>
      </w:r>
    </w:p>
    <w:p w14:paraId="449AF7F3" w14:textId="43D6B5D2" w:rsidR="007C5E91" w:rsidRPr="006F491D" w:rsidRDefault="007C5E91" w:rsidP="00CA47D7">
      <w:pPr>
        <w:pStyle w:val="ListParagraph"/>
        <w:spacing w:line="480" w:lineRule="auto"/>
        <w:ind w:left="0"/>
        <w:rPr>
          <w:b/>
          <w:bCs/>
        </w:rPr>
      </w:pPr>
      <w:r w:rsidRPr="006F491D">
        <w:t xml:space="preserve">Normalization layer does the normalization on inputs across features so that can accelerate the neural networks. </w:t>
      </w:r>
    </w:p>
    <w:p w14:paraId="2C1CE419" w14:textId="77777777" w:rsidR="007C5E91" w:rsidRPr="006F491D" w:rsidRDefault="00E312E2" w:rsidP="001A5DF5">
      <w:pPr>
        <w:pStyle w:val="ListParagraph"/>
        <w:numPr>
          <w:ilvl w:val="0"/>
          <w:numId w:val="6"/>
        </w:numPr>
        <w:spacing w:line="480" w:lineRule="auto"/>
        <w:rPr>
          <w:b/>
          <w:bCs/>
        </w:rPr>
      </w:pPr>
      <w:r w:rsidRPr="006F491D">
        <w:rPr>
          <w:b/>
          <w:bCs/>
        </w:rPr>
        <w:t>Prediction Layer</w:t>
      </w:r>
      <w:r w:rsidR="009B2380" w:rsidRPr="006F491D">
        <w:rPr>
          <w:b/>
          <w:bCs/>
        </w:rPr>
        <w:t>s</w:t>
      </w:r>
    </w:p>
    <w:p w14:paraId="4B095964" w14:textId="116D6087" w:rsidR="007C5E91" w:rsidRPr="006F491D" w:rsidRDefault="007C5E91" w:rsidP="00AC485B">
      <w:pPr>
        <w:pStyle w:val="ListParagraph"/>
        <w:spacing w:line="480" w:lineRule="auto"/>
        <w:ind w:left="0" w:firstLine="692"/>
        <w:rPr>
          <w:b/>
          <w:bCs/>
        </w:rPr>
      </w:pPr>
      <w:r w:rsidRPr="006F491D">
        <w:t xml:space="preserve">The model ends up with prediction layer provided the adequate knowledge of items, time- intervals and positions weight computation. </w:t>
      </w:r>
    </w:p>
    <w:p w14:paraId="427537B2" w14:textId="0EF1C9ED" w:rsidR="007C5E91" w:rsidRPr="006F491D" w:rsidRDefault="007C5E91" w:rsidP="00CA47D7">
      <w:pPr>
        <w:pStyle w:val="ListParagraph"/>
        <w:spacing w:line="480" w:lineRule="auto"/>
        <w:ind w:left="0"/>
        <w:rPr>
          <w:b/>
          <w:bCs/>
        </w:rPr>
      </w:pPr>
      <w:r w:rsidRPr="006F491D">
        <w:rPr>
          <w:b/>
          <w:bCs/>
        </w:rPr>
        <w:t xml:space="preserve">Formula 3.6. Preference Score for item </w:t>
      </w:r>
      <w:proofErr w:type="spellStart"/>
      <w:r w:rsidRPr="006F491D">
        <w:rPr>
          <w:b/>
          <w:bCs/>
        </w:rPr>
        <w:t>i</w:t>
      </w:r>
      <w:proofErr w:type="spellEnd"/>
      <w:r w:rsidRPr="006F491D">
        <w:rPr>
          <w:b/>
          <w:bCs/>
        </w:rPr>
        <w:t xml:space="preserve"> formula (predicted score)</w:t>
      </w:r>
      <w:r w:rsidR="00255F20" w:rsidRPr="006F491D">
        <w:rPr>
          <w:b/>
          <w:bCs/>
        </w:rPr>
        <w:t>:</w:t>
      </w:r>
    </w:p>
    <w:p w14:paraId="25E6894C" w14:textId="2DCB2115" w:rsidR="007C5E91" w:rsidRPr="006F491D" w:rsidRDefault="002C56AC" w:rsidP="00CA47D7">
      <w:pPr>
        <w:pStyle w:val="ListParagraph"/>
        <w:spacing w:line="480" w:lineRule="auto"/>
        <w:ind w:left="0"/>
        <w:jc w:val="center"/>
        <w:rPr>
          <w:b/>
          <w:bCs/>
          <w:iCs/>
        </w:rPr>
      </w:pPr>
      <m:oMathPara>
        <m:oMath>
          <m:sSub>
            <m:sSubPr>
              <m:ctrlPr>
                <w:rPr>
                  <w:rFonts w:ascii="Cambria Math" w:hAnsi="Cambria Math"/>
                  <w:b/>
                  <w:bCs/>
                  <w:iCs/>
                </w:rPr>
              </m:ctrlPr>
            </m:sSubPr>
            <m:e>
              <m:r>
                <m:rPr>
                  <m:sty m:val="b"/>
                </m:rPr>
                <w:rPr>
                  <w:rFonts w:ascii="Cambria Math" w:hAnsi="Cambria Math"/>
                </w:rPr>
                <m:t>R</m:t>
              </m:r>
            </m:e>
            <m:sub>
              <m:r>
                <m:rPr>
                  <m:sty m:val="b"/>
                </m:rPr>
                <w:rPr>
                  <w:rFonts w:ascii="Cambria Math" w:hAnsi="Cambria Math"/>
                </w:rPr>
                <m:t>i, t</m:t>
              </m:r>
            </m:sub>
          </m:sSub>
          <m:r>
            <m:rPr>
              <m:sty m:val="b"/>
            </m:rPr>
            <w:rPr>
              <w:rFonts w:ascii="Cambria Math" w:hAnsi="Cambria Math"/>
            </w:rPr>
            <m:t xml:space="preserve"> = </m:t>
          </m:r>
          <m:sSub>
            <m:sSubPr>
              <m:ctrlPr>
                <w:rPr>
                  <w:rFonts w:ascii="Cambria Math" w:hAnsi="Cambria Math"/>
                  <w:b/>
                  <w:bCs/>
                  <w:iCs/>
                </w:rPr>
              </m:ctrlPr>
            </m:sSubPr>
            <m:e>
              <m:r>
                <m:rPr>
                  <m:sty m:val="b"/>
                </m:rPr>
                <w:rPr>
                  <w:rFonts w:ascii="Cambria Math" w:hAnsi="Cambria Math"/>
                </w:rPr>
                <m:t>Z</m:t>
              </m:r>
            </m:e>
            <m:sub>
              <m:r>
                <m:rPr>
                  <m:sty m:val="b"/>
                </m:rPr>
                <w:rPr>
                  <w:rFonts w:ascii="Cambria Math" w:hAnsi="Cambria Math"/>
                </w:rPr>
                <m:t>t</m:t>
              </m:r>
            </m:sub>
          </m:sSub>
          <m:sSubSup>
            <m:sSubSupPr>
              <m:ctrlPr>
                <w:rPr>
                  <w:rFonts w:ascii="Cambria Math" w:hAnsi="Cambria Math"/>
                  <w:b/>
                  <w:bCs/>
                  <w:iCs/>
                </w:rPr>
              </m:ctrlPr>
            </m:sSubSupPr>
            <m:e>
              <m:r>
                <m:rPr>
                  <m:sty m:val="b"/>
                </m:rPr>
                <w:rPr>
                  <w:rFonts w:ascii="Cambria Math" w:hAnsi="Cambria Math"/>
                </w:rPr>
                <m:t>M</m:t>
              </m:r>
            </m:e>
            <m:sub>
              <m:r>
                <m:rPr>
                  <m:sty m:val="b"/>
                </m:rPr>
                <w:rPr>
                  <w:rFonts w:ascii="Cambria Math" w:hAnsi="Cambria Math"/>
                </w:rPr>
                <m:t>i</m:t>
              </m:r>
            </m:sub>
            <m:sup>
              <m:r>
                <m:rPr>
                  <m:sty m:val="b"/>
                </m:rPr>
                <w:rPr>
                  <w:rFonts w:ascii="Cambria Math" w:hAnsi="Cambria Math"/>
                </w:rPr>
                <m:t>I</m:t>
              </m:r>
            </m:sup>
          </m:sSubSup>
        </m:oMath>
      </m:oMathPara>
    </w:p>
    <w:p w14:paraId="32BFA492" w14:textId="7A5D04CF" w:rsidR="00FE4D03" w:rsidRPr="006F491D" w:rsidRDefault="007C5E91" w:rsidP="00AC485B">
      <w:pPr>
        <w:pStyle w:val="ListParagraph"/>
        <w:spacing w:line="480" w:lineRule="auto"/>
        <w:ind w:left="0" w:firstLine="692"/>
      </w:pPr>
      <w:r w:rsidRPr="006F491D">
        <w:t xml:space="preserve">where </w:t>
      </w:r>
      <w:proofErr w:type="spellStart"/>
      <w:r w:rsidRPr="006F491D">
        <w:t>M</w:t>
      </w:r>
      <w:r w:rsidRPr="006F491D">
        <w:rPr>
          <w:vertAlign w:val="superscript"/>
        </w:rPr>
        <w:t>I</w:t>
      </w:r>
      <w:r w:rsidRPr="006F491D">
        <w:rPr>
          <w:vertAlign w:val="subscript"/>
        </w:rPr>
        <w:t>i</w:t>
      </w:r>
      <w:proofErr w:type="spellEnd"/>
      <w:r w:rsidRPr="006F491D">
        <w:t xml:space="preserve"> </w:t>
      </w:r>
      <m:oMath>
        <m:r>
          <m:rPr>
            <m:sty m:val="p"/>
          </m:rPr>
          <w:rPr>
            <w:rFonts w:ascii="Cambria Math" w:hAnsi="Cambria Math"/>
          </w:rPr>
          <m:t>ϵ</m:t>
        </m:r>
      </m:oMath>
      <w:r w:rsidRPr="006F491D">
        <w:t>R</w:t>
      </w:r>
      <w:r w:rsidRPr="006F491D">
        <w:rPr>
          <w:vertAlign w:val="superscript"/>
        </w:rPr>
        <w:t>d</w:t>
      </w:r>
      <w:r w:rsidRPr="006F491D">
        <w:t xml:space="preserve"> is the embedding of item </w:t>
      </w:r>
      <w:proofErr w:type="spellStart"/>
      <w:r w:rsidRPr="006F491D">
        <w:t>i</w:t>
      </w:r>
      <w:proofErr w:type="spellEnd"/>
      <w:r w:rsidRPr="006F491D">
        <w:t xml:space="preserve"> and </w:t>
      </w:r>
      <w:proofErr w:type="spellStart"/>
      <w:r w:rsidRPr="006F491D">
        <w:t>Z</w:t>
      </w:r>
      <w:r w:rsidRPr="006F491D">
        <w:rPr>
          <w:vertAlign w:val="subscript"/>
        </w:rPr>
        <w:t>t</w:t>
      </w:r>
      <w:proofErr w:type="spellEnd"/>
      <w:r w:rsidRPr="006F491D">
        <w:t xml:space="preserve"> is the representation of given the first t items (i.e., s</w:t>
      </w:r>
      <w:r w:rsidRPr="006F491D">
        <w:rPr>
          <w:vertAlign w:val="subscript"/>
        </w:rPr>
        <w:t>1</w:t>
      </w:r>
      <w:r w:rsidRPr="006F491D">
        <w:t>, s</w:t>
      </w:r>
      <w:r w:rsidRPr="006F491D">
        <w:rPr>
          <w:vertAlign w:val="subscript"/>
        </w:rPr>
        <w:t>2</w:t>
      </w:r>
      <w:r w:rsidRPr="006F491D">
        <w:t xml:space="preserve">, … </w:t>
      </w:r>
      <w:proofErr w:type="spellStart"/>
      <w:r w:rsidRPr="006F491D">
        <w:t>s</w:t>
      </w:r>
      <w:r w:rsidRPr="006F491D">
        <w:rPr>
          <w:vertAlign w:val="subscript"/>
        </w:rPr>
        <w:t>n</w:t>
      </w:r>
      <w:proofErr w:type="spellEnd"/>
      <w:r w:rsidRPr="006F491D">
        <w:t>) and their corresponding time intervals (i.e., r</w:t>
      </w:r>
      <w:r w:rsidRPr="006F491D">
        <w:rPr>
          <w:vertAlign w:val="superscript"/>
        </w:rPr>
        <w:t>u</w:t>
      </w:r>
      <w:r w:rsidRPr="006F491D">
        <w:rPr>
          <w:vertAlign w:val="subscript"/>
        </w:rPr>
        <w:t>1(t+1)</w:t>
      </w:r>
      <w:r w:rsidRPr="006F491D">
        <w:t>, r</w:t>
      </w:r>
      <w:r w:rsidRPr="006F491D">
        <w:rPr>
          <w:vertAlign w:val="superscript"/>
        </w:rPr>
        <w:t>u</w:t>
      </w:r>
      <w:r w:rsidRPr="006F491D">
        <w:rPr>
          <w:vertAlign w:val="subscript"/>
        </w:rPr>
        <w:t>2(t+1)</w:t>
      </w:r>
      <w:r w:rsidRPr="006F491D">
        <w:t>, … r</w:t>
      </w:r>
      <w:r w:rsidRPr="006F491D">
        <w:rPr>
          <w:vertAlign w:val="superscript"/>
        </w:rPr>
        <w:t>u</w:t>
      </w:r>
      <w:r w:rsidRPr="006F491D">
        <w:rPr>
          <w:vertAlign w:val="subscript"/>
        </w:rPr>
        <w:t>t(t+1)</w:t>
      </w:r>
      <w:r w:rsidRPr="006F491D">
        <w:t>) between the t and (t+1) item.</w:t>
      </w:r>
    </w:p>
    <w:p w14:paraId="7D1931F4" w14:textId="77777777" w:rsidR="00FE4D03" w:rsidRPr="006F491D" w:rsidRDefault="00FE4D03" w:rsidP="001A5DF5">
      <w:pPr>
        <w:pStyle w:val="ListParagraph"/>
        <w:numPr>
          <w:ilvl w:val="0"/>
          <w:numId w:val="3"/>
        </w:numPr>
        <w:spacing w:line="480" w:lineRule="auto"/>
        <w:rPr>
          <w:b/>
          <w:bCs/>
        </w:rPr>
      </w:pPr>
      <w:r w:rsidRPr="006F491D">
        <w:rPr>
          <w:b/>
          <w:bCs/>
        </w:rPr>
        <w:t>Output</w:t>
      </w:r>
    </w:p>
    <w:p w14:paraId="24E0340E" w14:textId="7ECF28EF" w:rsidR="007C5E91" w:rsidRPr="006F491D" w:rsidRDefault="00FE4D03" w:rsidP="00AC485B">
      <w:pPr>
        <w:spacing w:line="480" w:lineRule="auto"/>
        <w:ind w:firstLine="692"/>
        <w:sectPr w:rsidR="007C5E91" w:rsidRPr="006F491D" w:rsidSect="00B33C82">
          <w:pgSz w:w="12240" w:h="15840"/>
          <w:pgMar w:top="1418" w:right="1134" w:bottom="1134" w:left="1701" w:header="708" w:footer="708" w:gutter="0"/>
          <w:cols w:space="708"/>
          <w:docGrid w:linePitch="360"/>
        </w:sectPr>
      </w:pPr>
      <w:r w:rsidRPr="006F491D">
        <w:t xml:space="preserve">Expected output is a sequence </w:t>
      </w:r>
      <w:r w:rsidRPr="006F491D">
        <w:rPr>
          <w:b/>
          <w:bCs/>
          <w:i/>
          <w:iCs/>
        </w:rPr>
        <w:t>o = (o</w:t>
      </w:r>
      <w:r w:rsidRPr="006F491D">
        <w:rPr>
          <w:b/>
          <w:bCs/>
          <w:i/>
          <w:iCs/>
          <w:vertAlign w:val="subscript"/>
        </w:rPr>
        <w:t>1</w:t>
      </w:r>
      <w:r w:rsidRPr="006F491D">
        <w:rPr>
          <w:b/>
          <w:bCs/>
          <w:i/>
          <w:iCs/>
        </w:rPr>
        <w:t>, o</w:t>
      </w:r>
      <w:r w:rsidRPr="006F491D">
        <w:rPr>
          <w:b/>
          <w:bCs/>
          <w:i/>
          <w:iCs/>
          <w:vertAlign w:val="subscript"/>
        </w:rPr>
        <w:t>2</w:t>
      </w:r>
      <w:r w:rsidRPr="006F491D">
        <w:rPr>
          <w:b/>
          <w:bCs/>
          <w:i/>
          <w:iCs/>
        </w:rPr>
        <w:t>, … o</w:t>
      </w:r>
      <w:r w:rsidRPr="006F491D">
        <w:rPr>
          <w:b/>
          <w:bCs/>
          <w:i/>
          <w:iCs/>
          <w:vertAlign w:val="subscript"/>
        </w:rPr>
        <w:t>n</w:t>
      </w:r>
      <w:r w:rsidRPr="006F491D">
        <w:rPr>
          <w:b/>
          <w:bCs/>
          <w:i/>
          <w:iCs/>
        </w:rPr>
        <w:t>)</w:t>
      </w:r>
      <w:r w:rsidRPr="006F491D">
        <w:t xml:space="preserve"> which is a ranked item list. The highest ranked item</w:t>
      </w:r>
      <w:r w:rsidR="00306CE8" w:rsidRPr="006F491D">
        <w:t>s</w:t>
      </w:r>
      <w:r w:rsidRPr="006F491D">
        <w:t xml:space="preserve"> will be the recommended item</w:t>
      </w:r>
      <w:r w:rsidR="00306CE8" w:rsidRPr="006F491D">
        <w:t>s</w:t>
      </w:r>
      <w:r w:rsidRPr="006F491D">
        <w:t xml:space="preserve"> at time</w:t>
      </w:r>
      <w:bookmarkStart w:id="84" w:name="_Toc75177279"/>
      <w:r w:rsidR="002317E9" w:rsidRPr="006F491D">
        <w:t>.</w:t>
      </w:r>
    </w:p>
    <w:p w14:paraId="25C26BE8" w14:textId="0EE55805" w:rsidR="007C5E91" w:rsidRPr="006F491D" w:rsidRDefault="002B0C5D" w:rsidP="00CA47D7">
      <w:pPr>
        <w:pStyle w:val="Heading1"/>
        <w:spacing w:line="480" w:lineRule="auto"/>
        <w:jc w:val="center"/>
        <w:rPr>
          <w:rFonts w:ascii="Times New Roman" w:hAnsi="Times New Roman" w:cs="Times New Roman"/>
          <w:b/>
          <w:bCs/>
        </w:rPr>
      </w:pPr>
      <w:bookmarkStart w:id="85" w:name="_Toc78037105"/>
      <w:r w:rsidRPr="006F491D">
        <w:rPr>
          <w:rFonts w:ascii="Times New Roman" w:hAnsi="Times New Roman" w:cs="Times New Roman"/>
          <w:b/>
          <w:bCs/>
        </w:rPr>
        <w:lastRenderedPageBreak/>
        <w:t>CHAPTER 3: METHODOLOGY</w:t>
      </w:r>
      <w:bookmarkEnd w:id="84"/>
      <w:r w:rsidR="007C5E91" w:rsidRPr="006F491D">
        <w:rPr>
          <w:rFonts w:ascii="Times New Roman" w:hAnsi="Times New Roman" w:cs="Times New Roman"/>
          <w:b/>
          <w:bCs/>
        </w:rPr>
        <w:t xml:space="preserve"> AND IMPLEMENTATION</w:t>
      </w:r>
      <w:bookmarkEnd w:id="85"/>
    </w:p>
    <w:p w14:paraId="230F4B70" w14:textId="2A61B8A2" w:rsidR="009F3318" w:rsidRPr="006F491D" w:rsidRDefault="000A7B2D" w:rsidP="00CA47D7">
      <w:pPr>
        <w:spacing w:line="480" w:lineRule="auto"/>
        <w:jc w:val="both"/>
        <w:rPr>
          <w:b/>
          <w:bCs/>
          <w:i/>
          <w:iCs/>
        </w:rPr>
      </w:pPr>
      <w:r w:rsidRPr="006F491D">
        <w:rPr>
          <w:b/>
          <w:bCs/>
          <w:i/>
          <w:iCs/>
        </w:rPr>
        <w:t xml:space="preserve">This chapter goal is to illustrate a detailed view of the proposal model </w:t>
      </w:r>
      <w:r w:rsidR="00EA4F5B" w:rsidRPr="006F491D">
        <w:rPr>
          <w:b/>
          <w:bCs/>
          <w:i/>
          <w:iCs/>
        </w:rPr>
        <w:t>which is the combination of Linear Dirichlet Allocation (LDA) and Time Interval Self- Attention Sequential Recommendation (TiSASRec) as an online recommendation engine.</w:t>
      </w:r>
    </w:p>
    <w:p w14:paraId="01F4EB6F" w14:textId="77777777" w:rsidR="00255F20" w:rsidRPr="006F491D" w:rsidRDefault="00255F20" w:rsidP="00CA47D7">
      <w:pPr>
        <w:spacing w:line="480" w:lineRule="auto"/>
        <w:jc w:val="both"/>
        <w:rPr>
          <w:b/>
          <w:bCs/>
          <w:i/>
          <w:iCs/>
        </w:rPr>
      </w:pPr>
    </w:p>
    <w:p w14:paraId="66622424" w14:textId="5E7C4839" w:rsidR="009F3318" w:rsidRPr="006F491D" w:rsidRDefault="009F3318" w:rsidP="001A5DF5">
      <w:pPr>
        <w:pStyle w:val="Heading2"/>
        <w:numPr>
          <w:ilvl w:val="1"/>
          <w:numId w:val="16"/>
        </w:numPr>
        <w:spacing w:line="480" w:lineRule="auto"/>
        <w:rPr>
          <w:rFonts w:cs="Times New Roman"/>
          <w:b/>
          <w:bCs/>
          <w:sz w:val="28"/>
          <w:szCs w:val="28"/>
        </w:rPr>
      </w:pPr>
      <w:r w:rsidRPr="006F491D">
        <w:rPr>
          <w:rFonts w:cs="Times New Roman"/>
          <w:sz w:val="28"/>
          <w:szCs w:val="28"/>
        </w:rPr>
        <w:t xml:space="preserve"> </w:t>
      </w:r>
      <w:bookmarkStart w:id="86" w:name="_Toc78037106"/>
      <w:r w:rsidR="007C5E91" w:rsidRPr="006F491D">
        <w:rPr>
          <w:rFonts w:cs="Times New Roman"/>
          <w:b/>
          <w:bCs/>
          <w:sz w:val="28"/>
          <w:szCs w:val="28"/>
        </w:rPr>
        <w:t>Methodology</w:t>
      </w:r>
      <w:bookmarkEnd w:id="86"/>
    </w:p>
    <w:p w14:paraId="5F677C81" w14:textId="29C9D0ED" w:rsidR="00F5188B" w:rsidRPr="006F491D" w:rsidRDefault="00F5188B" w:rsidP="001A5DF5">
      <w:pPr>
        <w:pStyle w:val="Heading3"/>
        <w:numPr>
          <w:ilvl w:val="2"/>
          <w:numId w:val="16"/>
        </w:numPr>
        <w:spacing w:line="480" w:lineRule="auto"/>
        <w:rPr>
          <w:rFonts w:ascii="Times New Roman" w:hAnsi="Times New Roman" w:cs="Times New Roman"/>
          <w:b/>
          <w:bCs/>
          <w:color w:val="auto"/>
        </w:rPr>
      </w:pPr>
      <w:bookmarkStart w:id="87" w:name="_Toc75177280"/>
      <w:bookmarkStart w:id="88" w:name="_Toc78037107"/>
      <w:r w:rsidRPr="006F491D">
        <w:rPr>
          <w:rFonts w:ascii="Times New Roman" w:hAnsi="Times New Roman" w:cs="Times New Roman"/>
          <w:b/>
          <w:bCs/>
          <w:color w:val="auto"/>
        </w:rPr>
        <w:t>Overview Framework</w:t>
      </w:r>
      <w:bookmarkEnd w:id="87"/>
      <w:bookmarkEnd w:id="88"/>
      <w:r w:rsidRPr="006F491D">
        <w:rPr>
          <w:rFonts w:ascii="Times New Roman" w:hAnsi="Times New Roman" w:cs="Times New Roman"/>
          <w:b/>
          <w:bCs/>
          <w:color w:val="auto"/>
        </w:rPr>
        <w:t xml:space="preserve"> </w:t>
      </w:r>
    </w:p>
    <w:p w14:paraId="4C76B1BE" w14:textId="3E60DE47" w:rsidR="000A7B2D" w:rsidRPr="006F491D" w:rsidRDefault="000A7B2D" w:rsidP="00CA47D7">
      <w:pPr>
        <w:spacing w:line="480" w:lineRule="auto"/>
        <w:jc w:val="both"/>
      </w:pPr>
      <w:r w:rsidRPr="006F491D">
        <w:t>Bel</w:t>
      </w:r>
      <w:r w:rsidR="00CE5F7D" w:rsidRPr="006F491D">
        <w:t>ow is the overview framework of the integration LDA- TiSASRec recommendation model</w:t>
      </w:r>
      <w:r w:rsidRPr="006F491D">
        <w:t>:</w:t>
      </w:r>
    </w:p>
    <w:p w14:paraId="6CE5A773" w14:textId="08203A0D" w:rsidR="00AC6A5F" w:rsidRPr="006F491D" w:rsidRDefault="00AC6A5F" w:rsidP="00CA47D7">
      <w:pPr>
        <w:spacing w:line="480" w:lineRule="auto"/>
        <w:jc w:val="center"/>
      </w:pPr>
      <w:r w:rsidRPr="006F491D">
        <w:br w:type="page"/>
      </w:r>
    </w:p>
    <w:p w14:paraId="4D53F9B0" w14:textId="77777777" w:rsidR="00AC6A5F" w:rsidRPr="006F491D" w:rsidRDefault="00AC6A5F" w:rsidP="00CA47D7">
      <w:pPr>
        <w:spacing w:line="480" w:lineRule="auto"/>
        <w:jc w:val="center"/>
        <w:sectPr w:rsidR="00AC6A5F" w:rsidRPr="006F491D" w:rsidSect="00B33C82">
          <w:pgSz w:w="12240" w:h="15840"/>
          <w:pgMar w:top="1418" w:right="1134" w:bottom="1134" w:left="1701" w:header="708" w:footer="708" w:gutter="0"/>
          <w:pgNumType w:start="30"/>
          <w:cols w:space="708"/>
          <w:docGrid w:linePitch="360"/>
        </w:sectPr>
      </w:pPr>
    </w:p>
    <w:p w14:paraId="19679EAC" w14:textId="69646295" w:rsidR="00AC6A5F" w:rsidRPr="006F491D" w:rsidRDefault="003F7FE4" w:rsidP="00CA47D7">
      <w:pPr>
        <w:spacing w:line="480" w:lineRule="auto"/>
        <w:jc w:val="center"/>
      </w:pPr>
      <w:r w:rsidRPr="006F491D">
        <w:rPr>
          <w:noProof/>
        </w:rPr>
        <w:lastRenderedPageBreak/>
        <w:drawing>
          <wp:inline distT="0" distB="0" distL="0" distR="0" wp14:anchorId="4B26DA40" wp14:editId="0E407F33">
            <wp:extent cx="8502016" cy="546100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8502016" cy="5461000"/>
                    </a:xfrm>
                    <a:prstGeom prst="rect">
                      <a:avLst/>
                    </a:prstGeom>
                  </pic:spPr>
                </pic:pic>
              </a:graphicData>
            </a:graphic>
          </wp:inline>
        </w:drawing>
      </w:r>
    </w:p>
    <w:p w14:paraId="34775969" w14:textId="77777777" w:rsidR="00AC6A5F" w:rsidRPr="006F491D" w:rsidRDefault="00AC6A5F" w:rsidP="00CA47D7">
      <w:pPr>
        <w:pStyle w:val="Title"/>
        <w:spacing w:line="480" w:lineRule="auto"/>
        <w:rPr>
          <w:rStyle w:val="BookTitle"/>
          <w:color w:val="auto"/>
          <w:u w:val="none"/>
        </w:rPr>
      </w:pPr>
      <w:bookmarkStart w:id="89" w:name="_Toc76063881"/>
      <w:r w:rsidRPr="006F491D">
        <w:rPr>
          <w:rStyle w:val="BookTitle"/>
          <w:color w:val="auto"/>
          <w:u w:val="none"/>
        </w:rPr>
        <w:t>Figure 3.1. The Proposed Model- Integration of LDA and TiSASRec</w:t>
      </w:r>
      <w:bookmarkEnd w:id="89"/>
    </w:p>
    <w:p w14:paraId="0DF274A0" w14:textId="3DA466B2" w:rsidR="00AC6A5F" w:rsidRPr="006F491D" w:rsidRDefault="00AC6A5F" w:rsidP="00CA47D7">
      <w:pPr>
        <w:spacing w:line="480" w:lineRule="auto"/>
        <w:sectPr w:rsidR="00AC6A5F" w:rsidRPr="006F491D" w:rsidSect="00B33C82">
          <w:pgSz w:w="15840" w:h="12240" w:orient="landscape"/>
          <w:pgMar w:top="1134" w:right="1134" w:bottom="1701" w:left="1418" w:header="708" w:footer="708" w:gutter="0"/>
          <w:cols w:space="708"/>
          <w:docGrid w:linePitch="360"/>
        </w:sectPr>
      </w:pPr>
    </w:p>
    <w:p w14:paraId="00209307" w14:textId="77777777" w:rsidR="00045AF7" w:rsidRPr="006F491D" w:rsidRDefault="00C53D0A" w:rsidP="00CA47D7">
      <w:pPr>
        <w:spacing w:line="480" w:lineRule="auto"/>
        <w:jc w:val="both"/>
      </w:pPr>
      <w:bookmarkStart w:id="90" w:name="fig3_1"/>
      <w:bookmarkEnd w:id="90"/>
      <w:r w:rsidRPr="006F491D">
        <w:lastRenderedPageBreak/>
        <w:t xml:space="preserve">The model has two separate procedures which are </w:t>
      </w:r>
      <w:r w:rsidRPr="006F491D">
        <w:rPr>
          <w:b/>
          <w:bCs/>
          <w:i/>
          <w:iCs/>
        </w:rPr>
        <w:t>online and offline</w:t>
      </w:r>
      <w:r w:rsidR="00045AF7" w:rsidRPr="006F491D">
        <w:t>:</w:t>
      </w:r>
    </w:p>
    <w:p w14:paraId="0851F8CA" w14:textId="2D7614B9" w:rsidR="00045AF7" w:rsidRPr="006F491D" w:rsidRDefault="00C53D0A" w:rsidP="001A5DF5">
      <w:pPr>
        <w:pStyle w:val="ListParagraph"/>
        <w:numPr>
          <w:ilvl w:val="0"/>
          <w:numId w:val="1"/>
        </w:numPr>
        <w:spacing w:line="480" w:lineRule="auto"/>
        <w:jc w:val="both"/>
      </w:pPr>
      <w:r w:rsidRPr="006F491D">
        <w:rPr>
          <w:b/>
          <w:bCs/>
        </w:rPr>
        <w:t>Online</w:t>
      </w:r>
      <w:r w:rsidR="004639D1" w:rsidRPr="006F491D">
        <w:rPr>
          <w:b/>
          <w:bCs/>
        </w:rPr>
        <w:t xml:space="preserve"> mechanism</w:t>
      </w:r>
      <w:r w:rsidRPr="006F491D">
        <w:rPr>
          <w:b/>
          <w:bCs/>
        </w:rPr>
        <w:t xml:space="preserve"> </w:t>
      </w:r>
      <w:r w:rsidRPr="006F491D">
        <w:t>is for real- time recommendation when user sign in on the website, the system automatically load</w:t>
      </w:r>
      <w:r w:rsidR="00B12549" w:rsidRPr="006F491D">
        <w:t>s</w:t>
      </w:r>
      <w:r w:rsidRPr="006F491D">
        <w:t xml:space="preserve"> the recommendations in terms of their records of interactions and reviews that they have posted on the website. </w:t>
      </w:r>
    </w:p>
    <w:p w14:paraId="7A842E06" w14:textId="77777777" w:rsidR="007C5E91" w:rsidRPr="006F491D" w:rsidRDefault="00C53D0A" w:rsidP="001A5DF5">
      <w:pPr>
        <w:pStyle w:val="ListParagraph"/>
        <w:numPr>
          <w:ilvl w:val="0"/>
          <w:numId w:val="1"/>
        </w:numPr>
        <w:spacing w:line="480" w:lineRule="auto"/>
        <w:jc w:val="both"/>
      </w:pPr>
      <w:r w:rsidRPr="006F491D">
        <w:rPr>
          <w:b/>
          <w:bCs/>
        </w:rPr>
        <w:t>Offline mechanism</w:t>
      </w:r>
      <w:r w:rsidRPr="006F491D">
        <w:rPr>
          <w:b/>
          <w:bCs/>
          <w:i/>
          <w:iCs/>
        </w:rPr>
        <w:t xml:space="preserve"> </w:t>
      </w:r>
      <w:r w:rsidRPr="006F491D">
        <w:t xml:space="preserve">is for each model to train and learn the </w:t>
      </w:r>
      <w:r w:rsidR="00524952" w:rsidRPr="006F491D">
        <w:t>patterns in combination with weigh</w:t>
      </w:r>
      <w:r w:rsidR="006D73B3" w:rsidRPr="006F491D">
        <w:t>t</w:t>
      </w:r>
      <w:r w:rsidR="00524952" w:rsidRPr="006F491D">
        <w:t>ing c</w:t>
      </w:r>
      <w:r w:rsidR="006D73B3" w:rsidRPr="006F491D">
        <w:t>omputation</w:t>
      </w:r>
      <w:r w:rsidRPr="006F491D">
        <w:t xml:space="preserve">, and the results are combined to release recommendations in customer online session. </w:t>
      </w:r>
    </w:p>
    <w:p w14:paraId="6DD2F83D" w14:textId="1A5237B3" w:rsidR="007C5E91" w:rsidRPr="006F491D" w:rsidRDefault="00C53D0A" w:rsidP="001A5DF5">
      <w:pPr>
        <w:pStyle w:val="Heading3"/>
        <w:numPr>
          <w:ilvl w:val="2"/>
          <w:numId w:val="16"/>
        </w:numPr>
        <w:spacing w:line="480" w:lineRule="auto"/>
        <w:rPr>
          <w:rFonts w:ascii="Times New Roman" w:hAnsi="Times New Roman" w:cs="Times New Roman"/>
          <w:b/>
          <w:bCs/>
          <w:color w:val="auto"/>
        </w:rPr>
      </w:pPr>
      <w:bookmarkStart w:id="91" w:name="_Toc78037108"/>
      <w:r w:rsidRPr="006F491D">
        <w:rPr>
          <w:rFonts w:ascii="Times New Roman" w:hAnsi="Times New Roman" w:cs="Times New Roman"/>
          <w:b/>
          <w:bCs/>
          <w:color w:val="auto"/>
        </w:rPr>
        <w:t>Offline training of LDA</w:t>
      </w:r>
      <w:bookmarkEnd w:id="91"/>
    </w:p>
    <w:p w14:paraId="26769404" w14:textId="1ADCB19E" w:rsidR="00C53D0A" w:rsidRPr="006F491D" w:rsidRDefault="00C53D0A" w:rsidP="00CA47D7">
      <w:pPr>
        <w:pStyle w:val="ListParagraph"/>
        <w:spacing w:line="480" w:lineRule="auto"/>
        <w:ind w:left="0" w:firstLine="680"/>
        <w:jc w:val="both"/>
      </w:pPr>
      <w:r w:rsidRPr="006F491D">
        <w:t>Input of this process are reviews of all customers stored in the system.</w:t>
      </w:r>
      <w:r w:rsidR="00DE58C7" w:rsidRPr="006F491D">
        <w:t xml:space="preserve"> The system</w:t>
      </w:r>
      <w:r w:rsidRPr="006F491D">
        <w:t xml:space="preserve"> collects all the reviews, passes them through processing procedures, extracts vital words and phrases</w:t>
      </w:r>
      <w:r w:rsidR="00B12549" w:rsidRPr="006F491D">
        <w:t xml:space="preserve">, </w:t>
      </w:r>
      <w:r w:rsidRPr="006F491D">
        <w:t xml:space="preserve">and establishes </w:t>
      </w:r>
      <w:r w:rsidR="00B12549" w:rsidRPr="006F491D">
        <w:t>bag- of- words</w:t>
      </w:r>
      <w:r w:rsidRPr="006F491D">
        <w:t xml:space="preserve"> representation</w:t>
      </w:r>
      <w:r w:rsidR="00B12549" w:rsidRPr="006F491D">
        <w:t xml:space="preserve"> for all reviews in the system called corpus, which is the </w:t>
      </w:r>
      <w:r w:rsidRPr="006F491D">
        <w:t>input into LDA Model for training process.</w:t>
      </w:r>
    </w:p>
    <w:p w14:paraId="7925D551" w14:textId="1F96ADE0" w:rsidR="009838E4" w:rsidRPr="006F491D" w:rsidRDefault="00C53D0A" w:rsidP="00CA47D7">
      <w:pPr>
        <w:pStyle w:val="ListParagraph"/>
        <w:spacing w:line="480" w:lineRule="auto"/>
        <w:ind w:left="0" w:firstLine="680"/>
        <w:jc w:val="both"/>
      </w:pPr>
      <w:r w:rsidRPr="006F491D">
        <w:t xml:space="preserve">After </w:t>
      </w:r>
      <w:r w:rsidR="00B12549" w:rsidRPr="006F491D">
        <w:t>LDA training process</w:t>
      </w:r>
      <w:r w:rsidRPr="006F491D">
        <w:t>, expected output are the number of topics</w:t>
      </w:r>
      <w:r w:rsidR="009C2D2C" w:rsidRPr="006F491D">
        <w:t xml:space="preserve"> exist in the corpus</w:t>
      </w:r>
      <w:r w:rsidR="00B12549" w:rsidRPr="006F491D">
        <w:t xml:space="preserve"> </w:t>
      </w:r>
      <w:r w:rsidR="009C2D2C" w:rsidRPr="006F491D">
        <w:t xml:space="preserve">plus their related words </w:t>
      </w:r>
      <w:r w:rsidR="00B12549" w:rsidRPr="006F491D">
        <w:rPr>
          <w:i/>
          <w:iCs/>
        </w:rPr>
        <w:t>(</w:t>
      </w:r>
      <w:r w:rsidR="00B12549" w:rsidRPr="006F491D">
        <w:rPr>
          <w:b/>
          <w:bCs/>
          <w:i/>
          <w:iCs/>
        </w:rPr>
        <w:t>Output 1</w:t>
      </w:r>
      <w:r w:rsidR="009C2D2C" w:rsidRPr="006F491D">
        <w:rPr>
          <w:i/>
          <w:iCs/>
        </w:rPr>
        <w:t xml:space="preserve">) </w:t>
      </w:r>
      <w:r w:rsidR="00DE58C7" w:rsidRPr="006F491D">
        <w:t xml:space="preserve">and topic distributions per each review </w:t>
      </w:r>
      <w:r w:rsidR="00DE58C7" w:rsidRPr="006F491D">
        <w:rPr>
          <w:b/>
          <w:bCs/>
          <w:i/>
          <w:iCs/>
        </w:rPr>
        <w:t>(Output 2)</w:t>
      </w:r>
      <w:r w:rsidR="00DE58C7" w:rsidRPr="006F491D">
        <w:t xml:space="preserve"> </w:t>
      </w:r>
      <w:r w:rsidRPr="006F491D">
        <w:t>in terms of input corpus</w:t>
      </w:r>
      <w:r w:rsidR="009C2D2C" w:rsidRPr="006F491D">
        <w:t>.</w:t>
      </w:r>
      <w:r w:rsidR="004E5225" w:rsidRPr="006F491D">
        <w:t xml:space="preserve"> Each user may belong to a group of similar users, and they share same thoughts about types of products, same preferences for items or purchasing process. Capturing this idea, </w:t>
      </w:r>
      <w:r w:rsidR="009C2D2C" w:rsidRPr="006F491D">
        <w:t>we can group reviews per one user and calculat</w:t>
      </w:r>
      <w:r w:rsidR="00CE3B3C" w:rsidRPr="006F491D">
        <w:t>e</w:t>
      </w:r>
      <w:r w:rsidR="009C2D2C" w:rsidRPr="006F491D">
        <w:t xml:space="preserve"> each user</w:t>
      </w:r>
      <w:r w:rsidR="00CE3B3C" w:rsidRPr="006F491D">
        <w:t xml:space="preserve"> average</w:t>
      </w:r>
      <w:r w:rsidR="009C2D2C" w:rsidRPr="006F491D">
        <w:t xml:space="preserve"> topic distributions</w:t>
      </w:r>
      <w:r w:rsidR="00CE3B3C" w:rsidRPr="006F491D">
        <w:t>, then calculate distance between each two users exist in the system for top- n similar users.</w:t>
      </w:r>
    </w:p>
    <w:p w14:paraId="143D1D86" w14:textId="6BB5E1EB" w:rsidR="007C5E91" w:rsidRPr="006F491D" w:rsidRDefault="00B12549" w:rsidP="00CA47D7">
      <w:pPr>
        <w:pStyle w:val="ListParagraph"/>
        <w:spacing w:line="480" w:lineRule="auto"/>
        <w:ind w:left="0" w:firstLine="680"/>
        <w:sectPr w:rsidR="007C5E91" w:rsidRPr="006F491D" w:rsidSect="00B33C82">
          <w:pgSz w:w="12240" w:h="15840"/>
          <w:pgMar w:top="1418" w:right="1134" w:bottom="1134" w:left="1701" w:header="708" w:footer="708" w:gutter="0"/>
          <w:cols w:space="708"/>
          <w:docGrid w:linePitch="360"/>
        </w:sectPr>
      </w:pPr>
      <w:r w:rsidRPr="006F491D">
        <w:t>It is not only the item</w:t>
      </w:r>
      <w:r w:rsidR="00DE58C7" w:rsidRPr="006F491D">
        <w:t>s</w:t>
      </w:r>
      <w:r w:rsidRPr="006F491D">
        <w:t xml:space="preserve"> in the customer bucket tell</w:t>
      </w:r>
      <w:r w:rsidR="00DE58C7" w:rsidRPr="006F491D">
        <w:t xml:space="preserve"> </w:t>
      </w:r>
      <w:r w:rsidRPr="006F491D">
        <w:t xml:space="preserve">their </w:t>
      </w:r>
      <w:r w:rsidR="00661CEC" w:rsidRPr="006F491D">
        <w:t>preferences,</w:t>
      </w:r>
      <w:r w:rsidRPr="006F491D">
        <w:t xml:space="preserve"> but the reviews </w:t>
      </w:r>
      <w:r w:rsidR="007C5E91" w:rsidRPr="006F491D">
        <w:t>posted</w:t>
      </w:r>
      <w:r w:rsidRPr="006F491D">
        <w:t xml:space="preserve"> on the internet</w:t>
      </w:r>
      <w:r w:rsidR="007C5E91" w:rsidRPr="006F491D">
        <w:t xml:space="preserve"> also</w:t>
      </w:r>
      <w:r w:rsidRPr="006F491D">
        <w:t xml:space="preserve"> enable the </w:t>
      </w:r>
      <w:r w:rsidR="007C5E91" w:rsidRPr="006F491D">
        <w:t>product providers</w:t>
      </w:r>
      <w:r w:rsidRPr="006F491D">
        <w:t xml:space="preserve"> to acknowledge opinions/ or thoughts of customers</w:t>
      </w:r>
      <w:r w:rsidR="007C5E91" w:rsidRPr="006F491D">
        <w:t>.</w:t>
      </w:r>
      <w:r w:rsidRPr="006F491D">
        <w:t xml:space="preserve"> Review</w:t>
      </w:r>
      <w:r w:rsidR="00DE58C7" w:rsidRPr="006F491D">
        <w:t xml:space="preserve"> data</w:t>
      </w:r>
      <w:r w:rsidRPr="006F491D">
        <w:t xml:space="preserve"> is a valuable resource to exploit, however, experts have not spent profound interests in this field decently to </w:t>
      </w:r>
      <w:r w:rsidR="00DE58C7" w:rsidRPr="006F491D">
        <w:t>have this source as</w:t>
      </w:r>
      <w:r w:rsidRPr="006F491D">
        <w:t xml:space="preserve"> </w:t>
      </w:r>
      <w:r w:rsidR="00DE58C7" w:rsidRPr="006F491D">
        <w:t>a support factor</w:t>
      </w:r>
      <w:r w:rsidRPr="006F491D">
        <w:t xml:space="preserve"> in</w:t>
      </w:r>
      <w:r w:rsidR="00DE58C7" w:rsidRPr="006F491D">
        <w:t xml:space="preserve"> their</w:t>
      </w:r>
      <w:r w:rsidRPr="006F491D">
        <w:t xml:space="preserve"> recommendation system.</w:t>
      </w:r>
    </w:p>
    <w:p w14:paraId="13810DB3" w14:textId="77777777" w:rsidR="007C5E91" w:rsidRPr="006F491D" w:rsidRDefault="007C5E91" w:rsidP="00CA47D7">
      <w:pPr>
        <w:pStyle w:val="ListParagraph"/>
        <w:spacing w:line="480" w:lineRule="auto"/>
        <w:ind w:left="0" w:firstLine="680"/>
        <w:jc w:val="center"/>
      </w:pPr>
      <w:r w:rsidRPr="006F491D">
        <w:rPr>
          <w:b/>
          <w:bCs/>
          <w:noProof/>
        </w:rPr>
        <w:lastRenderedPageBreak/>
        <w:drawing>
          <wp:inline distT="0" distB="0" distL="0" distR="0" wp14:anchorId="788083AB" wp14:editId="4DA790E4">
            <wp:extent cx="7119997" cy="4922377"/>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172555" cy="4958713"/>
                    </a:xfrm>
                    <a:prstGeom prst="rect">
                      <a:avLst/>
                    </a:prstGeom>
                  </pic:spPr>
                </pic:pic>
              </a:graphicData>
            </a:graphic>
          </wp:inline>
        </w:drawing>
      </w:r>
    </w:p>
    <w:p w14:paraId="58F74918" w14:textId="77E40490" w:rsidR="007C5E91" w:rsidRPr="006F491D" w:rsidRDefault="007C5E91" w:rsidP="00CA47D7">
      <w:pPr>
        <w:pStyle w:val="Title"/>
        <w:spacing w:line="480" w:lineRule="auto"/>
        <w:rPr>
          <w:rStyle w:val="BookTitle"/>
          <w:color w:val="auto"/>
          <w:u w:val="none"/>
        </w:rPr>
        <w:sectPr w:rsidR="007C5E91" w:rsidRPr="006F491D" w:rsidSect="00B33C82">
          <w:pgSz w:w="15840" w:h="12240" w:orient="landscape"/>
          <w:pgMar w:top="1134" w:right="1134" w:bottom="1701" w:left="1418" w:header="708" w:footer="708" w:gutter="0"/>
          <w:cols w:space="708"/>
          <w:docGrid w:linePitch="360"/>
        </w:sectPr>
      </w:pPr>
      <w:bookmarkStart w:id="92" w:name="_Toc76063882"/>
      <w:r w:rsidRPr="006F491D">
        <w:rPr>
          <w:rStyle w:val="BookTitle"/>
          <w:color w:val="auto"/>
          <w:u w:val="none"/>
        </w:rPr>
        <w:t>Figure 3.</w:t>
      </w:r>
      <w:bookmarkStart w:id="93" w:name="fig3_6"/>
      <w:bookmarkEnd w:id="93"/>
      <w:r w:rsidR="005E0C38" w:rsidRPr="006F491D">
        <w:rPr>
          <w:rStyle w:val="BookTitle"/>
          <w:color w:val="auto"/>
          <w:u w:val="none"/>
        </w:rPr>
        <w:t>2.</w:t>
      </w:r>
      <w:r w:rsidRPr="006F491D">
        <w:rPr>
          <w:rStyle w:val="BookTitle"/>
          <w:color w:val="auto"/>
          <w:u w:val="none"/>
        </w:rPr>
        <w:t xml:space="preserve"> Offline training for LDA</w:t>
      </w:r>
      <w:bookmarkEnd w:id="92"/>
    </w:p>
    <w:p w14:paraId="15392FD1" w14:textId="3FE7D201" w:rsidR="007C5E91" w:rsidRPr="006F491D" w:rsidRDefault="007C5E91" w:rsidP="008D56FA">
      <w:pPr>
        <w:pStyle w:val="ListParagraph"/>
        <w:numPr>
          <w:ilvl w:val="0"/>
          <w:numId w:val="30"/>
        </w:numPr>
        <w:spacing w:line="480" w:lineRule="auto"/>
        <w:jc w:val="both"/>
        <w:rPr>
          <w:b/>
          <w:bCs/>
        </w:rPr>
      </w:pPr>
      <w:r w:rsidRPr="006F491D">
        <w:rPr>
          <w:b/>
          <w:bCs/>
        </w:rPr>
        <w:lastRenderedPageBreak/>
        <w:t xml:space="preserve">Preprocess Reviews in Text </w:t>
      </w:r>
    </w:p>
    <w:p w14:paraId="4DEC1926" w14:textId="77777777" w:rsidR="007C5E91" w:rsidRPr="006F491D" w:rsidRDefault="007C5E91" w:rsidP="00CA47D7">
      <w:pPr>
        <w:pStyle w:val="ListParagraph"/>
        <w:spacing w:line="480" w:lineRule="auto"/>
        <w:ind w:left="0"/>
        <w:jc w:val="both"/>
      </w:pPr>
      <w:r w:rsidRPr="006F491D">
        <w:t xml:space="preserve">The reviews will pass through these procedures to be considered as </w:t>
      </w:r>
      <w:r w:rsidRPr="006F491D">
        <w:rPr>
          <w:b/>
          <w:bCs/>
          <w:i/>
          <w:iCs/>
        </w:rPr>
        <w:t>clean reviews:</w:t>
      </w:r>
      <w:r w:rsidRPr="006F491D">
        <w:t xml:space="preserve"> </w:t>
      </w:r>
    </w:p>
    <w:p w14:paraId="758DB7CB" w14:textId="77777777" w:rsidR="007C5E91" w:rsidRPr="006F491D" w:rsidRDefault="007C5E91" w:rsidP="001A5DF5">
      <w:pPr>
        <w:pStyle w:val="ListParagraph"/>
        <w:numPr>
          <w:ilvl w:val="0"/>
          <w:numId w:val="3"/>
        </w:numPr>
        <w:spacing w:line="480" w:lineRule="auto"/>
        <w:jc w:val="both"/>
        <w:rPr>
          <w:b/>
          <w:bCs/>
          <w:i/>
          <w:iCs/>
        </w:rPr>
      </w:pPr>
      <w:r w:rsidRPr="006F491D">
        <w:rPr>
          <w:b/>
          <w:bCs/>
          <w:i/>
          <w:iCs/>
        </w:rPr>
        <w:t>Expand contractions</w:t>
      </w:r>
    </w:p>
    <w:p w14:paraId="60BA4FB6" w14:textId="72F22180" w:rsidR="007C5E91" w:rsidRPr="006F491D" w:rsidRDefault="007C5E91" w:rsidP="00CA47D7">
      <w:pPr>
        <w:spacing w:line="480" w:lineRule="auto"/>
        <w:ind w:firstLine="680"/>
        <w:jc w:val="both"/>
      </w:pPr>
      <w:r w:rsidRPr="006F491D">
        <w:t xml:space="preserve">Contractions are shortened version of words or syllables by removing specific letters and sounds. In case of English, contractions are usually vowel removal from the word. Ideally, by applying the mapping contractions and their corresponding expansions, all the contractions in reviews are expanded. </w:t>
      </w:r>
    </w:p>
    <w:p w14:paraId="6690F559" w14:textId="77777777" w:rsidR="007C5E91" w:rsidRPr="006F491D" w:rsidRDefault="007C5E91" w:rsidP="001A5DF5">
      <w:pPr>
        <w:pStyle w:val="ListParagraph"/>
        <w:numPr>
          <w:ilvl w:val="0"/>
          <w:numId w:val="3"/>
        </w:numPr>
        <w:spacing w:line="480" w:lineRule="auto"/>
        <w:jc w:val="both"/>
        <w:rPr>
          <w:b/>
          <w:bCs/>
          <w:i/>
          <w:iCs/>
        </w:rPr>
      </w:pPr>
      <w:r w:rsidRPr="006F491D">
        <w:rPr>
          <w:b/>
          <w:bCs/>
          <w:i/>
          <w:iCs/>
        </w:rPr>
        <w:t xml:space="preserve">Remove special characters </w:t>
      </w:r>
    </w:p>
    <w:p w14:paraId="62213750" w14:textId="00C2D906" w:rsidR="007C5E91" w:rsidRPr="006F491D" w:rsidRDefault="007C5E91" w:rsidP="00CA47D7">
      <w:pPr>
        <w:spacing w:line="480" w:lineRule="auto"/>
        <w:ind w:firstLine="680"/>
        <w:jc w:val="both"/>
      </w:pPr>
      <w:r w:rsidRPr="006F491D">
        <w:t xml:space="preserve">These may be special symbols or even punctuation </w:t>
      </w:r>
      <w:r w:rsidR="00661CEC" w:rsidRPr="006F491D">
        <w:t>occurrences</w:t>
      </w:r>
      <w:r w:rsidRPr="006F491D">
        <w:t xml:space="preserve"> in sentences having little significance for extracting features or information based on NLP and ML.</w:t>
      </w:r>
    </w:p>
    <w:p w14:paraId="2F53EC0E" w14:textId="77777777" w:rsidR="007C5E91" w:rsidRPr="006F491D" w:rsidRDefault="007C5E91" w:rsidP="001A5DF5">
      <w:pPr>
        <w:pStyle w:val="ListParagraph"/>
        <w:numPr>
          <w:ilvl w:val="0"/>
          <w:numId w:val="3"/>
        </w:numPr>
        <w:spacing w:line="480" w:lineRule="auto"/>
        <w:jc w:val="both"/>
        <w:rPr>
          <w:b/>
          <w:bCs/>
          <w:i/>
          <w:iCs/>
        </w:rPr>
      </w:pPr>
      <w:r w:rsidRPr="006F491D">
        <w:rPr>
          <w:b/>
          <w:bCs/>
          <w:i/>
          <w:iCs/>
        </w:rPr>
        <w:t xml:space="preserve">Remove stop- words </w:t>
      </w:r>
    </w:p>
    <w:p w14:paraId="41938F75" w14:textId="53DF17DF" w:rsidR="007C5E91" w:rsidRPr="006F491D" w:rsidRDefault="007C5E91" w:rsidP="00CA47D7">
      <w:pPr>
        <w:spacing w:line="480" w:lineRule="auto"/>
        <w:ind w:firstLine="680"/>
        <w:jc w:val="both"/>
      </w:pPr>
      <w:r w:rsidRPr="006F491D">
        <w:t xml:space="preserve">Stop words such as the, a, me, etc. denoting no useful information are usually removed </w:t>
      </w:r>
      <w:proofErr w:type="gramStart"/>
      <w:r w:rsidRPr="006F491D">
        <w:t>in order to</w:t>
      </w:r>
      <w:proofErr w:type="gramEnd"/>
      <w:r w:rsidRPr="006F491D">
        <w:t xml:space="preserve"> retain words having maximum significance and context. </w:t>
      </w:r>
    </w:p>
    <w:p w14:paraId="54F34216" w14:textId="77777777" w:rsidR="007C5E91" w:rsidRPr="006F491D" w:rsidRDefault="007C5E91" w:rsidP="001A5DF5">
      <w:pPr>
        <w:pStyle w:val="ListParagraph"/>
        <w:numPr>
          <w:ilvl w:val="0"/>
          <w:numId w:val="3"/>
        </w:numPr>
        <w:spacing w:line="480" w:lineRule="auto"/>
        <w:jc w:val="both"/>
        <w:rPr>
          <w:b/>
          <w:bCs/>
          <w:i/>
          <w:iCs/>
        </w:rPr>
      </w:pPr>
      <w:r w:rsidRPr="006F491D">
        <w:rPr>
          <w:b/>
          <w:bCs/>
          <w:i/>
          <w:iCs/>
        </w:rPr>
        <w:t xml:space="preserve">Tokenize words </w:t>
      </w:r>
    </w:p>
    <w:p w14:paraId="133B23E1" w14:textId="77777777" w:rsidR="007C5E91" w:rsidRPr="006F491D" w:rsidRDefault="007C5E91" w:rsidP="00CA47D7">
      <w:pPr>
        <w:spacing w:line="480" w:lineRule="auto"/>
        <w:ind w:firstLine="680"/>
        <w:jc w:val="both"/>
      </w:pPr>
      <w:r w:rsidRPr="006F491D">
        <w:t xml:space="preserve">Tokenization means breaking down or splitting textual data into smaller meaningful components called tokens. Sentence tokenization/ segmentation is the process of splitting a text corpus into sentences acting as the first level of tokens which the corpus comprising. </w:t>
      </w:r>
    </w:p>
    <w:p w14:paraId="5EDC3911" w14:textId="77777777" w:rsidR="007C5E91" w:rsidRPr="006F491D" w:rsidRDefault="007C5E91" w:rsidP="001A5DF5">
      <w:pPr>
        <w:pStyle w:val="ListParagraph"/>
        <w:numPr>
          <w:ilvl w:val="0"/>
          <w:numId w:val="3"/>
        </w:numPr>
        <w:spacing w:line="480" w:lineRule="auto"/>
        <w:jc w:val="both"/>
        <w:rPr>
          <w:b/>
          <w:bCs/>
          <w:i/>
          <w:iCs/>
        </w:rPr>
      </w:pPr>
      <w:r w:rsidRPr="006F491D">
        <w:rPr>
          <w:b/>
          <w:bCs/>
          <w:i/>
          <w:iCs/>
        </w:rPr>
        <w:t>Lemmatizing</w:t>
      </w:r>
    </w:p>
    <w:p w14:paraId="41862235" w14:textId="284B6680" w:rsidR="007C5E91" w:rsidRPr="006F491D" w:rsidRDefault="007C5E91" w:rsidP="00CA47D7">
      <w:pPr>
        <w:spacing w:line="480" w:lineRule="auto"/>
        <w:ind w:firstLine="680"/>
        <w:jc w:val="both"/>
      </w:pPr>
      <w:r w:rsidRPr="006F491D">
        <w:t>Lemmatization purpose is to remove word affixes to get to a base form of the word. The base form is also known as the root word presented in the dictionary.</w:t>
      </w:r>
    </w:p>
    <w:p w14:paraId="0D442A50" w14:textId="5D028031" w:rsidR="007C5E91" w:rsidRPr="006F491D" w:rsidRDefault="007C5E91" w:rsidP="008D56FA">
      <w:pPr>
        <w:pStyle w:val="ListParagraph"/>
        <w:numPr>
          <w:ilvl w:val="0"/>
          <w:numId w:val="30"/>
        </w:numPr>
        <w:spacing w:line="480" w:lineRule="auto"/>
        <w:jc w:val="both"/>
        <w:rPr>
          <w:b/>
          <w:bCs/>
        </w:rPr>
      </w:pPr>
      <w:r w:rsidRPr="006F491D">
        <w:rPr>
          <w:b/>
          <w:bCs/>
        </w:rPr>
        <w:t>Transform Reviews in</w:t>
      </w:r>
      <w:r w:rsidR="006F2F21" w:rsidRPr="006F491D">
        <w:rPr>
          <w:b/>
          <w:bCs/>
        </w:rPr>
        <w:t xml:space="preserve"> T</w:t>
      </w:r>
      <w:r w:rsidRPr="006F491D">
        <w:rPr>
          <w:b/>
          <w:bCs/>
        </w:rPr>
        <w:t>ext</w:t>
      </w:r>
      <w:r w:rsidR="006F2F21" w:rsidRPr="006F491D">
        <w:rPr>
          <w:b/>
          <w:bCs/>
        </w:rPr>
        <w:t xml:space="preserve"> </w:t>
      </w:r>
      <w:r w:rsidRPr="006F491D">
        <w:rPr>
          <w:b/>
          <w:bCs/>
        </w:rPr>
        <w:t>into Bag- Of- Words Representation</w:t>
      </w:r>
    </w:p>
    <w:p w14:paraId="0B17E9DA" w14:textId="77777777" w:rsidR="007C5E91" w:rsidRPr="006F491D" w:rsidRDefault="007C5E91" w:rsidP="00CA47D7">
      <w:pPr>
        <w:pStyle w:val="ListParagraph"/>
        <w:spacing w:line="480" w:lineRule="auto"/>
        <w:ind w:left="0"/>
        <w:jc w:val="both"/>
      </w:pPr>
      <w:r w:rsidRPr="006F491D">
        <w:t xml:space="preserve">From clean reviews, there are two event occurrences: </w:t>
      </w:r>
    </w:p>
    <w:p w14:paraId="2F72F8CF" w14:textId="77777777" w:rsidR="007C5E91" w:rsidRPr="006F491D" w:rsidRDefault="007C5E91" w:rsidP="001A5DF5">
      <w:pPr>
        <w:pStyle w:val="ListParagraph"/>
        <w:numPr>
          <w:ilvl w:val="0"/>
          <w:numId w:val="3"/>
        </w:numPr>
        <w:spacing w:line="480" w:lineRule="auto"/>
        <w:ind w:left="502"/>
        <w:jc w:val="both"/>
      </w:pPr>
      <w:r w:rsidRPr="006F491D">
        <w:t>High frequency plus low frequency words reviews are filtered out to extract a dictionary of words exist in corpus</w:t>
      </w:r>
    </w:p>
    <w:p w14:paraId="68BFE1E8" w14:textId="77777777" w:rsidR="007C5E91" w:rsidRPr="006F491D" w:rsidRDefault="007C5E91" w:rsidP="00CA47D7">
      <w:pPr>
        <w:pStyle w:val="ListParagraph"/>
        <w:spacing w:line="480" w:lineRule="auto"/>
        <w:ind w:left="786"/>
        <w:jc w:val="center"/>
      </w:pPr>
      <w:r w:rsidRPr="006F491D">
        <w:rPr>
          <w:noProof/>
        </w:rPr>
        <w:lastRenderedPageBreak/>
        <w:drawing>
          <wp:inline distT="0" distB="0" distL="0" distR="0" wp14:anchorId="1EA70AEA" wp14:editId="095A85BB">
            <wp:extent cx="2340392" cy="2309495"/>
            <wp:effectExtent l="0" t="0" r="0" b="190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0869" cy="2329701"/>
                    </a:xfrm>
                    <a:prstGeom prst="rect">
                      <a:avLst/>
                    </a:prstGeom>
                  </pic:spPr>
                </pic:pic>
              </a:graphicData>
            </a:graphic>
          </wp:inline>
        </w:drawing>
      </w:r>
    </w:p>
    <w:p w14:paraId="244A70C7" w14:textId="450F5491" w:rsidR="007C5E91" w:rsidRPr="006F491D" w:rsidRDefault="007C5E91" w:rsidP="00CA47D7">
      <w:pPr>
        <w:pStyle w:val="Title"/>
        <w:spacing w:line="480" w:lineRule="auto"/>
        <w:rPr>
          <w:rStyle w:val="BookTitle"/>
          <w:rFonts w:cs="Times New Roman"/>
          <w:color w:val="auto"/>
          <w:szCs w:val="24"/>
          <w:u w:val="none"/>
        </w:rPr>
      </w:pPr>
      <w:bookmarkStart w:id="94" w:name="_Toc76063883"/>
      <w:r w:rsidRPr="006F491D">
        <w:rPr>
          <w:rStyle w:val="BookTitle"/>
          <w:rFonts w:cs="Times New Roman"/>
          <w:color w:val="auto"/>
          <w:szCs w:val="24"/>
          <w:u w:val="none"/>
        </w:rPr>
        <w:t>Figure 3.</w:t>
      </w:r>
      <w:r w:rsidR="005441D2" w:rsidRPr="006F491D">
        <w:rPr>
          <w:rStyle w:val="BookTitle"/>
          <w:rFonts w:cs="Times New Roman"/>
          <w:color w:val="auto"/>
          <w:szCs w:val="24"/>
          <w:u w:val="none"/>
        </w:rPr>
        <w:t>3</w:t>
      </w:r>
      <w:r w:rsidRPr="006F491D">
        <w:rPr>
          <w:rStyle w:val="BookTitle"/>
          <w:rFonts w:cs="Times New Roman"/>
          <w:color w:val="auto"/>
          <w:szCs w:val="24"/>
          <w:u w:val="none"/>
        </w:rPr>
        <w:t>. Example of a part of Dictionary including key- location in dictionary(left) and value- word(right)</w:t>
      </w:r>
      <w:bookmarkEnd w:id="94"/>
    </w:p>
    <w:p w14:paraId="56D5408F" w14:textId="77777777" w:rsidR="007C5E91" w:rsidRPr="006F491D" w:rsidRDefault="007C5E91" w:rsidP="001A5DF5">
      <w:pPr>
        <w:pStyle w:val="ListParagraph"/>
        <w:numPr>
          <w:ilvl w:val="0"/>
          <w:numId w:val="3"/>
        </w:numPr>
        <w:spacing w:line="480" w:lineRule="auto"/>
        <w:ind w:left="502"/>
        <w:jc w:val="both"/>
      </w:pPr>
      <w:r w:rsidRPr="006F491D">
        <w:t>Each review is transformed into bag- of- words representation until every review has been converted forming a complete corpus- which is the input for LDA Model.</w:t>
      </w:r>
    </w:p>
    <w:p w14:paraId="4E1A859D" w14:textId="77777777" w:rsidR="007C5E91" w:rsidRPr="006F491D" w:rsidRDefault="007C5E91" w:rsidP="001A5DF5">
      <w:pPr>
        <w:pStyle w:val="ListParagraph"/>
        <w:numPr>
          <w:ilvl w:val="0"/>
          <w:numId w:val="7"/>
        </w:numPr>
        <w:spacing w:line="480" w:lineRule="auto"/>
        <w:jc w:val="both"/>
        <w:rPr>
          <w:i/>
          <w:iCs/>
        </w:rPr>
      </w:pPr>
      <w:r w:rsidRPr="006F491D">
        <w:rPr>
          <w:i/>
          <w:iCs/>
        </w:rPr>
        <w:t>Bag- of- word representation = List of tuples, each tuple comprises (position in dictionary, frequency of that word in current tuple)</w:t>
      </w:r>
    </w:p>
    <w:p w14:paraId="6A84C5CE" w14:textId="77777777" w:rsidR="007C5E91" w:rsidRPr="006F491D" w:rsidRDefault="007C5E91" w:rsidP="001A5DF5">
      <w:pPr>
        <w:pStyle w:val="ListParagraph"/>
        <w:numPr>
          <w:ilvl w:val="0"/>
          <w:numId w:val="7"/>
        </w:numPr>
        <w:spacing w:line="480" w:lineRule="auto"/>
        <w:jc w:val="both"/>
        <w:rPr>
          <w:i/>
          <w:iCs/>
        </w:rPr>
      </w:pPr>
      <w:r w:rsidRPr="006F491D">
        <w:rPr>
          <w:i/>
          <w:iCs/>
        </w:rPr>
        <w:t xml:space="preserve">Corpus: List of </w:t>
      </w:r>
      <w:proofErr w:type="gramStart"/>
      <w:r w:rsidRPr="006F491D">
        <w:rPr>
          <w:i/>
          <w:iCs/>
        </w:rPr>
        <w:t>bag</w:t>
      </w:r>
      <w:proofErr w:type="gramEnd"/>
      <w:r w:rsidRPr="006F491D">
        <w:rPr>
          <w:i/>
          <w:iCs/>
        </w:rPr>
        <w:t>- of- word representation for every review</w:t>
      </w:r>
    </w:p>
    <w:p w14:paraId="02A54DA6" w14:textId="77777777" w:rsidR="007C5E91" w:rsidRPr="006F491D" w:rsidRDefault="007C5E91" w:rsidP="00CA47D7">
      <w:pPr>
        <w:pStyle w:val="ListParagraph"/>
        <w:spacing w:line="480" w:lineRule="auto"/>
        <w:ind w:left="786"/>
        <w:jc w:val="center"/>
      </w:pPr>
      <w:r w:rsidRPr="006F491D">
        <w:rPr>
          <w:noProof/>
        </w:rPr>
        <w:drawing>
          <wp:inline distT="0" distB="0" distL="0" distR="0" wp14:anchorId="70C91ECA" wp14:editId="6EAF0CA3">
            <wp:extent cx="5972175" cy="354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175" cy="354330"/>
                    </a:xfrm>
                    <a:prstGeom prst="rect">
                      <a:avLst/>
                    </a:prstGeom>
                  </pic:spPr>
                </pic:pic>
              </a:graphicData>
            </a:graphic>
          </wp:inline>
        </w:drawing>
      </w:r>
    </w:p>
    <w:p w14:paraId="1AA09CAB" w14:textId="0B421D1F" w:rsidR="007C5E91" w:rsidRPr="006F491D" w:rsidRDefault="007C5E91" w:rsidP="00CA47D7">
      <w:pPr>
        <w:pStyle w:val="Title"/>
        <w:spacing w:line="480" w:lineRule="auto"/>
        <w:rPr>
          <w:rStyle w:val="BookTitle"/>
          <w:color w:val="auto"/>
          <w:u w:val="none"/>
        </w:rPr>
      </w:pPr>
      <w:bookmarkStart w:id="95" w:name="_Toc76063884"/>
      <w:r w:rsidRPr="006F491D">
        <w:rPr>
          <w:rStyle w:val="BookTitle"/>
          <w:color w:val="auto"/>
          <w:u w:val="none"/>
        </w:rPr>
        <w:t>Figure 3.</w:t>
      </w:r>
      <w:r w:rsidR="005E0C38" w:rsidRPr="006F491D">
        <w:rPr>
          <w:rStyle w:val="BookTitle"/>
          <w:color w:val="auto"/>
          <w:u w:val="none"/>
        </w:rPr>
        <w:t>4</w:t>
      </w:r>
      <w:r w:rsidRPr="006F491D">
        <w:rPr>
          <w:rStyle w:val="BookTitle"/>
          <w:color w:val="auto"/>
          <w:u w:val="none"/>
        </w:rPr>
        <w:t>. Example of one review in bag- of- words representation</w:t>
      </w:r>
      <w:bookmarkEnd w:id="95"/>
    </w:p>
    <w:p w14:paraId="6FA80ED8" w14:textId="4E5C91CC" w:rsidR="007C5E91" w:rsidRPr="006F491D" w:rsidRDefault="007C5E91" w:rsidP="008D56FA">
      <w:pPr>
        <w:pStyle w:val="ListParagraph"/>
        <w:numPr>
          <w:ilvl w:val="0"/>
          <w:numId w:val="30"/>
        </w:numPr>
        <w:spacing w:line="480" w:lineRule="auto"/>
        <w:jc w:val="both"/>
        <w:rPr>
          <w:b/>
          <w:bCs/>
        </w:rPr>
      </w:pPr>
      <w:r w:rsidRPr="006F491D">
        <w:rPr>
          <w:b/>
          <w:bCs/>
        </w:rPr>
        <w:t>Training LDA Model on the corpus</w:t>
      </w:r>
    </w:p>
    <w:p w14:paraId="70E2F969" w14:textId="0D6129CD" w:rsidR="007C5E91" w:rsidRPr="006F491D" w:rsidRDefault="007C5E91" w:rsidP="003937CE">
      <w:pPr>
        <w:pStyle w:val="ListParagraph"/>
        <w:spacing w:line="480" w:lineRule="auto"/>
        <w:ind w:left="0" w:firstLine="692"/>
        <w:jc w:val="both"/>
      </w:pPr>
      <w:r w:rsidRPr="006F491D">
        <w:t xml:space="preserve">LDA algorithm is applied on the cleaned corpus for the training process. After applying the model, the expected outputs are all distribution of topic over words and topic distribution of each document over hidden topics (all distributions are presented in vector representation). </w:t>
      </w:r>
    </w:p>
    <w:p w14:paraId="44BF4B0B" w14:textId="6AED0EDB" w:rsidR="007C5E91" w:rsidRPr="006F491D" w:rsidRDefault="007C5E91" w:rsidP="008D56FA">
      <w:pPr>
        <w:pStyle w:val="ListParagraph"/>
        <w:numPr>
          <w:ilvl w:val="0"/>
          <w:numId w:val="30"/>
        </w:numPr>
        <w:spacing w:line="480" w:lineRule="auto"/>
        <w:jc w:val="both"/>
        <w:rPr>
          <w:b/>
          <w:bCs/>
        </w:rPr>
      </w:pPr>
      <w:bookmarkStart w:id="96" w:name="link3_2"/>
      <w:bookmarkEnd w:id="96"/>
      <w:r w:rsidRPr="006F491D">
        <w:rPr>
          <w:b/>
          <w:bCs/>
        </w:rPr>
        <w:t xml:space="preserve">Calculating and exporting </w:t>
      </w:r>
      <w:r w:rsidRPr="006F491D">
        <w:rPr>
          <w:b/>
          <w:bCs/>
          <w:i/>
          <w:iCs/>
        </w:rPr>
        <w:t>similar user file</w:t>
      </w:r>
      <w:r w:rsidRPr="006F491D">
        <w:rPr>
          <w:b/>
          <w:bCs/>
        </w:rPr>
        <w:t xml:space="preserve"> </w:t>
      </w:r>
    </w:p>
    <w:p w14:paraId="0359C183" w14:textId="5A5B6CC8" w:rsidR="007C5E91" w:rsidRPr="006F491D" w:rsidRDefault="007C5E91" w:rsidP="003937CE">
      <w:pPr>
        <w:spacing w:line="480" w:lineRule="auto"/>
        <w:ind w:firstLine="692"/>
        <w:jc w:val="both"/>
      </w:pPr>
      <w:r w:rsidRPr="006F491D">
        <w:t xml:space="preserve">After attaining the topic distributions of every review, we group topic distributions per one user (every review of one user which has been transformed into vector representation by LDA). </w:t>
      </w:r>
      <w:r w:rsidRPr="006F491D">
        <w:lastRenderedPageBreak/>
        <w:t xml:space="preserve">Then, applying the mean calculation from </w:t>
      </w:r>
      <w:proofErr w:type="spellStart"/>
      <w:r w:rsidRPr="006F491D">
        <w:t>Numpy</w:t>
      </w:r>
      <w:proofErr w:type="spellEnd"/>
      <w:r w:rsidRPr="006F491D">
        <w:t xml:space="preserve"> library to get the mean vector for topic distribution per one user. </w:t>
      </w:r>
    </w:p>
    <w:p w14:paraId="18BE8234" w14:textId="06963DF8" w:rsidR="007C5E91" w:rsidRPr="006F491D" w:rsidRDefault="007C5E91" w:rsidP="003937CE">
      <w:pPr>
        <w:spacing w:line="480" w:lineRule="auto"/>
        <w:ind w:firstLine="692"/>
        <w:jc w:val="both"/>
      </w:pPr>
      <w:r w:rsidRPr="006F491D">
        <w:t xml:space="preserve">Each user has one mean topic distribution vector. By applying </w:t>
      </w:r>
      <w:r w:rsidRPr="006F491D">
        <w:rPr>
          <w:b/>
          <w:bCs/>
          <w:i/>
          <w:iCs/>
        </w:rPr>
        <w:t>Pearson Correlated Coefficient</w:t>
      </w:r>
      <w:r w:rsidRPr="006F491D">
        <w:t>, we can calculate the similarity between every two users within the users available in the system. Pearson Correlated Coefficient is a similarity metric ranging from -1 to 1 to show the correlation between two vectors (in this case is the topic distribution vectors): the nearer the value to 1, the higher the similarity between two vectors, and vice versa.</w:t>
      </w:r>
    </w:p>
    <w:p w14:paraId="7B101799" w14:textId="5D755961" w:rsidR="007C5E91" w:rsidRPr="006F491D" w:rsidRDefault="007C5E91" w:rsidP="00CA47D7">
      <w:pPr>
        <w:pStyle w:val="ListParagraph"/>
        <w:spacing w:line="480" w:lineRule="auto"/>
        <w:ind w:left="0"/>
        <w:rPr>
          <w:b/>
          <w:bCs/>
          <w:position w:val="-4"/>
        </w:rPr>
      </w:pPr>
      <w:r w:rsidRPr="006F491D">
        <w:rPr>
          <w:b/>
          <w:bCs/>
          <w:position w:val="-4"/>
        </w:rPr>
        <w:t>Formula 3.</w:t>
      </w:r>
      <w:r w:rsidR="008D56FA" w:rsidRPr="006F491D">
        <w:rPr>
          <w:b/>
          <w:bCs/>
          <w:position w:val="-4"/>
        </w:rPr>
        <w:t>1</w:t>
      </w:r>
      <w:r w:rsidRPr="006F491D">
        <w:rPr>
          <w:b/>
          <w:bCs/>
          <w:position w:val="-4"/>
        </w:rPr>
        <w:t>. Pearson Correlation:</w:t>
      </w:r>
    </w:p>
    <w:p w14:paraId="336648DC" w14:textId="0D610567" w:rsidR="007C5E91" w:rsidRPr="006F491D" w:rsidRDefault="007C5E91" w:rsidP="00CA47D7">
      <w:pPr>
        <w:pStyle w:val="ListParagraph"/>
        <w:spacing w:line="480" w:lineRule="auto"/>
        <w:ind w:left="0"/>
        <w:jc w:val="center"/>
        <w:rPr>
          <w:b/>
          <w:bCs/>
          <w:iCs/>
          <w:position w:val="-4"/>
        </w:rPr>
      </w:pPr>
      <m:oMathPara>
        <m:oMath>
          <m:r>
            <m:rPr>
              <m:sty m:val="b"/>
            </m:rPr>
            <w:rPr>
              <w:rFonts w:ascii="Cambria Math" w:hAnsi="Cambria Math"/>
              <w:position w:val="-4"/>
            </w:rPr>
            <m:t xml:space="preserve">Pearson(x,y) = </m:t>
          </m:r>
          <m:f>
            <m:fPr>
              <m:ctrlPr>
                <w:rPr>
                  <w:rFonts w:ascii="Cambria Math" w:hAnsi="Cambria Math"/>
                  <w:b/>
                  <w:bCs/>
                  <w:iCs/>
                  <w:position w:val="-4"/>
                </w:rPr>
              </m:ctrlPr>
            </m:fPr>
            <m:num>
              <m:nary>
                <m:naryPr>
                  <m:chr m:val="∑"/>
                  <m:limLoc m:val="undOvr"/>
                  <m:subHide m:val="1"/>
                  <m:supHide m:val="1"/>
                  <m:ctrlPr>
                    <w:rPr>
                      <w:rFonts w:ascii="Cambria Math" w:hAnsi="Cambria Math"/>
                      <w:b/>
                      <w:bCs/>
                      <w:iCs/>
                      <w:position w:val="-4"/>
                    </w:rPr>
                  </m:ctrlPr>
                </m:naryPr>
                <m:sub/>
                <m:sup/>
                <m:e>
                  <m:r>
                    <m:rPr>
                      <m:sty m:val="b"/>
                    </m:rPr>
                    <w:rPr>
                      <w:rFonts w:ascii="Cambria Math" w:hAnsi="Cambria Math"/>
                      <w:position w:val="-4"/>
                    </w:rPr>
                    <m:t xml:space="preserve">xy - </m:t>
                  </m:r>
                  <m:f>
                    <m:fPr>
                      <m:ctrlPr>
                        <w:rPr>
                          <w:rFonts w:ascii="Cambria Math" w:hAnsi="Cambria Math"/>
                          <w:b/>
                          <w:bCs/>
                          <w:iCs/>
                          <w:position w:val="-4"/>
                        </w:rPr>
                      </m:ctrlPr>
                    </m:fPr>
                    <m:num>
                      <m:nary>
                        <m:naryPr>
                          <m:chr m:val="∑"/>
                          <m:limLoc m:val="undOvr"/>
                          <m:subHide m:val="1"/>
                          <m:supHide m:val="1"/>
                          <m:ctrlPr>
                            <w:rPr>
                              <w:rFonts w:ascii="Cambria Math" w:hAnsi="Cambria Math"/>
                              <w:b/>
                              <w:bCs/>
                              <w:iCs/>
                              <w:position w:val="-4"/>
                            </w:rPr>
                          </m:ctrlPr>
                        </m:naryPr>
                        <m:sub/>
                        <m:sup/>
                        <m:e>
                          <m:r>
                            <m:rPr>
                              <m:sty m:val="b"/>
                            </m:rPr>
                            <w:rPr>
                              <w:rFonts w:ascii="Cambria Math" w:hAnsi="Cambria Math"/>
                              <w:position w:val="-4"/>
                            </w:rPr>
                            <m:t>x</m:t>
                          </m:r>
                        </m:e>
                      </m:nary>
                      <m:nary>
                        <m:naryPr>
                          <m:chr m:val="∑"/>
                          <m:limLoc m:val="undOvr"/>
                          <m:subHide m:val="1"/>
                          <m:supHide m:val="1"/>
                          <m:ctrlPr>
                            <w:rPr>
                              <w:rFonts w:ascii="Cambria Math" w:hAnsi="Cambria Math"/>
                              <w:b/>
                              <w:bCs/>
                              <w:iCs/>
                              <w:position w:val="-4"/>
                            </w:rPr>
                          </m:ctrlPr>
                        </m:naryPr>
                        <m:sub/>
                        <m:sup/>
                        <m:e>
                          <m:r>
                            <m:rPr>
                              <m:sty m:val="b"/>
                            </m:rPr>
                            <w:rPr>
                              <w:rFonts w:ascii="Cambria Math" w:hAnsi="Cambria Math"/>
                              <w:position w:val="-4"/>
                            </w:rPr>
                            <m:t>y</m:t>
                          </m:r>
                        </m:e>
                      </m:nary>
                    </m:num>
                    <m:den>
                      <m:r>
                        <m:rPr>
                          <m:sty m:val="b"/>
                        </m:rPr>
                        <w:rPr>
                          <w:rFonts w:ascii="Cambria Math" w:hAnsi="Cambria Math"/>
                          <w:position w:val="-4"/>
                        </w:rPr>
                        <m:t>N</m:t>
                      </m:r>
                    </m:den>
                  </m:f>
                </m:e>
              </m:nary>
            </m:num>
            <m:den>
              <m:rad>
                <m:radPr>
                  <m:degHide m:val="1"/>
                  <m:ctrlPr>
                    <w:rPr>
                      <w:rFonts w:ascii="Cambria Math" w:hAnsi="Cambria Math"/>
                      <w:b/>
                      <w:bCs/>
                      <w:iCs/>
                      <w:position w:val="-4"/>
                    </w:rPr>
                  </m:ctrlPr>
                </m:radPr>
                <m:deg/>
                <m:e>
                  <m:r>
                    <m:rPr>
                      <m:sty m:val="b"/>
                    </m:rPr>
                    <w:rPr>
                      <w:rFonts w:ascii="Cambria Math" w:hAnsi="Cambria Math"/>
                      <w:position w:val="-4"/>
                    </w:rPr>
                    <m:t>(</m:t>
                  </m:r>
                  <m:nary>
                    <m:naryPr>
                      <m:chr m:val="∑"/>
                      <m:limLoc m:val="undOvr"/>
                      <m:subHide m:val="1"/>
                      <m:supHide m:val="1"/>
                      <m:ctrlPr>
                        <w:rPr>
                          <w:rFonts w:ascii="Cambria Math" w:hAnsi="Cambria Math"/>
                          <w:b/>
                          <w:bCs/>
                          <w:iCs/>
                          <w:position w:val="-4"/>
                        </w:rPr>
                      </m:ctrlPr>
                    </m:naryPr>
                    <m:sub/>
                    <m:sup/>
                    <m:e>
                      <m:sSup>
                        <m:sSupPr>
                          <m:ctrlPr>
                            <w:rPr>
                              <w:rFonts w:ascii="Cambria Math" w:hAnsi="Cambria Math"/>
                              <w:b/>
                              <w:bCs/>
                              <w:iCs/>
                              <w:position w:val="-4"/>
                            </w:rPr>
                          </m:ctrlPr>
                        </m:sSupPr>
                        <m:e>
                          <m:r>
                            <m:rPr>
                              <m:sty m:val="b"/>
                            </m:rPr>
                            <w:rPr>
                              <w:rFonts w:ascii="Cambria Math" w:hAnsi="Cambria Math"/>
                              <w:position w:val="-4"/>
                            </w:rPr>
                            <m:t>x</m:t>
                          </m:r>
                        </m:e>
                        <m:sup>
                          <m:r>
                            <m:rPr>
                              <m:sty m:val="b"/>
                            </m:rPr>
                            <w:rPr>
                              <w:rFonts w:ascii="Cambria Math" w:hAnsi="Cambria Math"/>
                              <w:position w:val="-4"/>
                            </w:rPr>
                            <m:t>2</m:t>
                          </m:r>
                        </m:sup>
                      </m:sSup>
                    </m:e>
                  </m:nary>
                  <m:r>
                    <m:rPr>
                      <m:sty m:val="b"/>
                    </m:rPr>
                    <w:rPr>
                      <w:rFonts w:ascii="Cambria Math" w:hAnsi="Cambria Math"/>
                      <w:position w:val="-4"/>
                    </w:rPr>
                    <m:t xml:space="preserve"> - </m:t>
                  </m:r>
                  <m:f>
                    <m:fPr>
                      <m:ctrlPr>
                        <w:rPr>
                          <w:rFonts w:ascii="Cambria Math" w:hAnsi="Cambria Math"/>
                          <w:b/>
                          <w:bCs/>
                          <w:iCs/>
                          <w:position w:val="-4"/>
                        </w:rPr>
                      </m:ctrlPr>
                    </m:fPr>
                    <m:num>
                      <m:sSup>
                        <m:sSupPr>
                          <m:ctrlPr>
                            <w:rPr>
                              <w:rFonts w:ascii="Cambria Math" w:hAnsi="Cambria Math"/>
                              <w:b/>
                              <w:bCs/>
                              <w:iCs/>
                              <w:position w:val="-4"/>
                            </w:rPr>
                          </m:ctrlPr>
                        </m:sSupPr>
                        <m:e>
                          <m:r>
                            <m:rPr>
                              <m:sty m:val="b"/>
                            </m:rPr>
                            <w:rPr>
                              <w:rFonts w:ascii="Cambria Math" w:hAnsi="Cambria Math"/>
                              <w:position w:val="-4"/>
                            </w:rPr>
                            <m:t>(</m:t>
                          </m:r>
                          <m:nary>
                            <m:naryPr>
                              <m:chr m:val="∑"/>
                              <m:limLoc m:val="undOvr"/>
                              <m:subHide m:val="1"/>
                              <m:supHide m:val="1"/>
                              <m:ctrlPr>
                                <w:rPr>
                                  <w:rFonts w:ascii="Cambria Math" w:hAnsi="Cambria Math"/>
                                  <w:b/>
                                  <w:bCs/>
                                  <w:iCs/>
                                  <w:position w:val="-4"/>
                                </w:rPr>
                              </m:ctrlPr>
                            </m:naryPr>
                            <m:sub/>
                            <m:sup/>
                            <m:e>
                              <m:r>
                                <m:rPr>
                                  <m:sty m:val="b"/>
                                </m:rPr>
                                <w:rPr>
                                  <w:rFonts w:ascii="Cambria Math" w:hAnsi="Cambria Math"/>
                                  <w:position w:val="-4"/>
                                </w:rPr>
                                <m:t>x</m:t>
                              </m:r>
                            </m:e>
                          </m:nary>
                          <m:r>
                            <m:rPr>
                              <m:sty m:val="b"/>
                            </m:rPr>
                            <w:rPr>
                              <w:rFonts w:ascii="Cambria Math" w:hAnsi="Cambria Math"/>
                              <w:position w:val="-4"/>
                            </w:rPr>
                            <m:t>)</m:t>
                          </m:r>
                        </m:e>
                        <m:sup>
                          <m:r>
                            <m:rPr>
                              <m:sty m:val="b"/>
                            </m:rPr>
                            <w:rPr>
                              <w:rFonts w:ascii="Cambria Math" w:hAnsi="Cambria Math"/>
                              <w:position w:val="-4"/>
                            </w:rPr>
                            <m:t>2</m:t>
                          </m:r>
                        </m:sup>
                      </m:sSup>
                    </m:num>
                    <m:den>
                      <m:r>
                        <m:rPr>
                          <m:sty m:val="b"/>
                        </m:rPr>
                        <w:rPr>
                          <w:rFonts w:ascii="Cambria Math" w:hAnsi="Cambria Math"/>
                          <w:position w:val="-4"/>
                        </w:rPr>
                        <m:t>N</m:t>
                      </m:r>
                    </m:den>
                  </m:f>
                  <m:r>
                    <m:rPr>
                      <m:sty m:val="b"/>
                    </m:rPr>
                    <w:rPr>
                      <w:rFonts w:ascii="Cambria Math" w:hAnsi="Cambria Math"/>
                      <w:position w:val="-4"/>
                    </w:rPr>
                    <m:t>)(</m:t>
                  </m:r>
                  <m:nary>
                    <m:naryPr>
                      <m:chr m:val="∑"/>
                      <m:limLoc m:val="undOvr"/>
                      <m:subHide m:val="1"/>
                      <m:supHide m:val="1"/>
                      <m:ctrlPr>
                        <w:rPr>
                          <w:rFonts w:ascii="Cambria Math" w:hAnsi="Cambria Math"/>
                          <w:b/>
                          <w:bCs/>
                          <w:iCs/>
                          <w:position w:val="-4"/>
                        </w:rPr>
                      </m:ctrlPr>
                    </m:naryPr>
                    <m:sub/>
                    <m:sup/>
                    <m:e>
                      <m:sSup>
                        <m:sSupPr>
                          <m:ctrlPr>
                            <w:rPr>
                              <w:rFonts w:ascii="Cambria Math" w:hAnsi="Cambria Math"/>
                              <w:b/>
                              <w:bCs/>
                              <w:iCs/>
                              <w:position w:val="-4"/>
                            </w:rPr>
                          </m:ctrlPr>
                        </m:sSupPr>
                        <m:e>
                          <m:r>
                            <m:rPr>
                              <m:sty m:val="b"/>
                            </m:rPr>
                            <w:rPr>
                              <w:rFonts w:ascii="Cambria Math" w:hAnsi="Cambria Math"/>
                              <w:position w:val="-4"/>
                            </w:rPr>
                            <m:t>y</m:t>
                          </m:r>
                        </m:e>
                        <m:sup>
                          <m:r>
                            <m:rPr>
                              <m:sty m:val="b"/>
                            </m:rPr>
                            <w:rPr>
                              <w:rFonts w:ascii="Cambria Math" w:hAnsi="Cambria Math"/>
                              <w:position w:val="-4"/>
                            </w:rPr>
                            <m:t>2</m:t>
                          </m:r>
                        </m:sup>
                      </m:sSup>
                    </m:e>
                  </m:nary>
                  <m:r>
                    <m:rPr>
                      <m:sty m:val="b"/>
                    </m:rPr>
                    <w:rPr>
                      <w:rFonts w:ascii="Cambria Math" w:hAnsi="Cambria Math"/>
                      <w:position w:val="-4"/>
                    </w:rPr>
                    <m:t xml:space="preserve"> - </m:t>
                  </m:r>
                  <m:f>
                    <m:fPr>
                      <m:ctrlPr>
                        <w:rPr>
                          <w:rFonts w:ascii="Cambria Math" w:hAnsi="Cambria Math"/>
                          <w:b/>
                          <w:bCs/>
                          <w:iCs/>
                          <w:position w:val="-4"/>
                        </w:rPr>
                      </m:ctrlPr>
                    </m:fPr>
                    <m:num>
                      <m:sSup>
                        <m:sSupPr>
                          <m:ctrlPr>
                            <w:rPr>
                              <w:rFonts w:ascii="Cambria Math" w:hAnsi="Cambria Math"/>
                              <w:b/>
                              <w:bCs/>
                              <w:iCs/>
                              <w:position w:val="-4"/>
                            </w:rPr>
                          </m:ctrlPr>
                        </m:sSupPr>
                        <m:e>
                          <m:r>
                            <m:rPr>
                              <m:sty m:val="b"/>
                            </m:rPr>
                            <w:rPr>
                              <w:rFonts w:ascii="Cambria Math" w:hAnsi="Cambria Math"/>
                              <w:position w:val="-4"/>
                            </w:rPr>
                            <m:t>(</m:t>
                          </m:r>
                          <m:nary>
                            <m:naryPr>
                              <m:chr m:val="∑"/>
                              <m:limLoc m:val="undOvr"/>
                              <m:subHide m:val="1"/>
                              <m:supHide m:val="1"/>
                              <m:ctrlPr>
                                <w:rPr>
                                  <w:rFonts w:ascii="Cambria Math" w:hAnsi="Cambria Math"/>
                                  <w:b/>
                                  <w:bCs/>
                                  <w:iCs/>
                                  <w:position w:val="-4"/>
                                </w:rPr>
                              </m:ctrlPr>
                            </m:naryPr>
                            <m:sub/>
                            <m:sup/>
                            <m:e>
                              <m:r>
                                <m:rPr>
                                  <m:sty m:val="b"/>
                                </m:rPr>
                                <w:rPr>
                                  <w:rFonts w:ascii="Cambria Math" w:hAnsi="Cambria Math"/>
                                  <w:position w:val="-4"/>
                                </w:rPr>
                                <m:t>y</m:t>
                              </m:r>
                            </m:e>
                          </m:nary>
                          <m:r>
                            <m:rPr>
                              <m:sty m:val="b"/>
                            </m:rPr>
                            <w:rPr>
                              <w:rFonts w:ascii="Cambria Math" w:hAnsi="Cambria Math"/>
                              <w:position w:val="-4"/>
                            </w:rPr>
                            <m:t>)</m:t>
                          </m:r>
                        </m:e>
                        <m:sup>
                          <m:r>
                            <m:rPr>
                              <m:sty m:val="b"/>
                            </m:rPr>
                            <w:rPr>
                              <w:rFonts w:ascii="Cambria Math" w:hAnsi="Cambria Math"/>
                              <w:position w:val="-4"/>
                            </w:rPr>
                            <m:t>2</m:t>
                          </m:r>
                        </m:sup>
                      </m:sSup>
                    </m:num>
                    <m:den>
                      <m:r>
                        <m:rPr>
                          <m:sty m:val="b"/>
                        </m:rPr>
                        <w:rPr>
                          <w:rFonts w:ascii="Cambria Math" w:hAnsi="Cambria Math"/>
                          <w:position w:val="-4"/>
                        </w:rPr>
                        <m:t>N</m:t>
                      </m:r>
                    </m:den>
                  </m:f>
                  <m:r>
                    <m:rPr>
                      <m:sty m:val="b"/>
                    </m:rPr>
                    <w:rPr>
                      <w:rFonts w:ascii="Cambria Math" w:hAnsi="Cambria Math"/>
                      <w:position w:val="-4"/>
                    </w:rPr>
                    <m:t>)</m:t>
                  </m:r>
                </m:e>
              </m:rad>
            </m:den>
          </m:f>
        </m:oMath>
      </m:oMathPara>
    </w:p>
    <w:p w14:paraId="7051D3E3" w14:textId="0E3AB15D" w:rsidR="00192AEE" w:rsidRPr="006F491D" w:rsidRDefault="007C5E91" w:rsidP="003937CE">
      <w:pPr>
        <w:pStyle w:val="ListParagraph"/>
        <w:spacing w:line="480" w:lineRule="auto"/>
        <w:ind w:left="0" w:firstLine="692"/>
        <w:rPr>
          <w:position w:val="-4"/>
        </w:rPr>
      </w:pPr>
      <w:r w:rsidRPr="006F491D">
        <w:rPr>
          <w:position w:val="-4"/>
        </w:rPr>
        <w:t xml:space="preserve">where x, y refers to two average topic distribution vectors of two different user in the system, N is the number of element (topic) that each vector </w:t>
      </w:r>
      <w:r w:rsidR="009F3318" w:rsidRPr="006F491D">
        <w:rPr>
          <w:position w:val="-4"/>
        </w:rPr>
        <w:t>comprises</w:t>
      </w:r>
      <w:r w:rsidRPr="006F491D">
        <w:rPr>
          <w:position w:val="-4"/>
        </w:rPr>
        <w:t>.</w:t>
      </w:r>
    </w:p>
    <w:p w14:paraId="7EEA751A" w14:textId="5DC40A32" w:rsidR="007C5E91" w:rsidRPr="006F491D" w:rsidRDefault="007C5E91" w:rsidP="003937CE">
      <w:pPr>
        <w:pStyle w:val="ListParagraph"/>
        <w:spacing w:line="480" w:lineRule="auto"/>
        <w:ind w:left="0" w:firstLine="692"/>
        <w:rPr>
          <w:position w:val="-4"/>
        </w:rPr>
      </w:pPr>
      <w:r w:rsidRPr="006F491D">
        <w:t>This extraction reduces significant amount of time for reviews to be cleaned, transformed, extracted into topic distributions representation and for each user’ s average topic distributions to be computed when doing online recommendation since these processes consumes much time to conduct.</w:t>
      </w:r>
    </w:p>
    <w:p w14:paraId="3CE18C48" w14:textId="757046E2" w:rsidR="00DE58C7" w:rsidRPr="006F491D" w:rsidRDefault="007C5E91" w:rsidP="00E71E19">
      <w:pPr>
        <w:pStyle w:val="Heading3"/>
        <w:numPr>
          <w:ilvl w:val="2"/>
          <w:numId w:val="16"/>
        </w:numPr>
        <w:spacing w:line="480" w:lineRule="auto"/>
        <w:rPr>
          <w:rFonts w:ascii="Times New Roman" w:hAnsi="Times New Roman" w:cs="Times New Roman"/>
          <w:b/>
          <w:bCs/>
          <w:color w:val="auto"/>
        </w:rPr>
      </w:pPr>
      <w:bookmarkStart w:id="97" w:name="_Toc78037109"/>
      <w:r w:rsidRPr="006F491D">
        <w:rPr>
          <w:rFonts w:ascii="Times New Roman" w:hAnsi="Times New Roman" w:cs="Times New Roman"/>
          <w:b/>
          <w:bCs/>
          <w:color w:val="auto"/>
        </w:rPr>
        <w:t xml:space="preserve">Offline </w:t>
      </w:r>
      <w:r w:rsidR="00C53D0A" w:rsidRPr="006F491D">
        <w:rPr>
          <w:rFonts w:ascii="Times New Roman" w:hAnsi="Times New Roman" w:cs="Times New Roman"/>
          <w:b/>
          <w:bCs/>
          <w:color w:val="auto"/>
        </w:rPr>
        <w:t>training of TiSASRe</w:t>
      </w:r>
      <w:r w:rsidRPr="006F491D">
        <w:rPr>
          <w:rFonts w:ascii="Times New Roman" w:hAnsi="Times New Roman" w:cs="Times New Roman"/>
          <w:b/>
          <w:bCs/>
          <w:color w:val="auto"/>
        </w:rPr>
        <w:t>c</w:t>
      </w:r>
      <w:bookmarkEnd w:id="97"/>
    </w:p>
    <w:p w14:paraId="1D2718AE" w14:textId="218AE296" w:rsidR="004E5225" w:rsidRPr="006F491D" w:rsidRDefault="007C5E91" w:rsidP="003937CE">
      <w:pPr>
        <w:pStyle w:val="ListParagraph"/>
        <w:spacing w:line="480" w:lineRule="auto"/>
        <w:ind w:left="0" w:firstLine="692"/>
        <w:jc w:val="both"/>
      </w:pPr>
      <w:r w:rsidRPr="006F491D">
        <w:t xml:space="preserve">The mechanism of this model has been well explained in </w:t>
      </w:r>
      <w:r w:rsidRPr="006F491D">
        <w:rPr>
          <w:b/>
          <w:bCs/>
          <w:i/>
          <w:iCs/>
        </w:rPr>
        <w:t>Chapter 2, part 3.1.1</w:t>
      </w:r>
      <w:r w:rsidRPr="006F491D">
        <w:t>.</w:t>
      </w:r>
    </w:p>
    <w:p w14:paraId="691EEDE2" w14:textId="128A1489" w:rsidR="007C5E91" w:rsidRPr="006F491D" w:rsidRDefault="007C5E91" w:rsidP="003937CE">
      <w:pPr>
        <w:pStyle w:val="ListParagraph"/>
        <w:spacing w:line="480" w:lineRule="auto"/>
        <w:ind w:left="0" w:firstLine="692"/>
        <w:jc w:val="both"/>
      </w:pPr>
      <w:r w:rsidRPr="006F491D">
        <w:t xml:space="preserve">The idea of applying TiSASRec here is to get the scoring mechanism after the model learns the context and behaviors of each user in the system. </w:t>
      </w:r>
    </w:p>
    <w:p w14:paraId="56427D4C" w14:textId="60595A34" w:rsidR="007C5E91" w:rsidRPr="006F491D" w:rsidRDefault="007C5E91" w:rsidP="003937CE">
      <w:pPr>
        <w:pStyle w:val="ListParagraph"/>
        <w:spacing w:line="480" w:lineRule="auto"/>
        <w:ind w:left="0" w:firstLine="692"/>
        <w:jc w:val="both"/>
      </w:pPr>
      <w:r w:rsidRPr="006F491D">
        <w:t xml:space="preserve">The output of this offline training process is the checkpoint (the post model) contains the scoring mechanism for each user in the system (based on their input sequence of interactions). </w:t>
      </w:r>
    </w:p>
    <w:p w14:paraId="57A2F6DA" w14:textId="1C2E6A48" w:rsidR="007C5E91" w:rsidRPr="006F491D" w:rsidRDefault="007C5E91" w:rsidP="00E71E19">
      <w:pPr>
        <w:pStyle w:val="Heading3"/>
        <w:numPr>
          <w:ilvl w:val="2"/>
          <w:numId w:val="16"/>
        </w:numPr>
        <w:spacing w:line="480" w:lineRule="auto"/>
        <w:rPr>
          <w:rFonts w:ascii="Times New Roman" w:hAnsi="Times New Roman" w:cs="Times New Roman"/>
          <w:b/>
          <w:bCs/>
          <w:color w:val="auto"/>
        </w:rPr>
      </w:pPr>
      <w:bookmarkStart w:id="98" w:name="_Toc78037110"/>
      <w:r w:rsidRPr="006F491D">
        <w:rPr>
          <w:rFonts w:ascii="Times New Roman" w:hAnsi="Times New Roman" w:cs="Times New Roman"/>
          <w:b/>
          <w:bCs/>
          <w:color w:val="auto"/>
        </w:rPr>
        <w:lastRenderedPageBreak/>
        <w:t>Online R</w:t>
      </w:r>
      <w:r w:rsidR="00C53D0A" w:rsidRPr="006F491D">
        <w:rPr>
          <w:rFonts w:ascii="Times New Roman" w:hAnsi="Times New Roman" w:cs="Times New Roman"/>
          <w:b/>
          <w:bCs/>
          <w:color w:val="auto"/>
        </w:rPr>
        <w:t xml:space="preserve">ecommendation </w:t>
      </w:r>
      <w:r w:rsidRPr="006F491D">
        <w:rPr>
          <w:rFonts w:ascii="Times New Roman" w:hAnsi="Times New Roman" w:cs="Times New Roman"/>
          <w:b/>
          <w:bCs/>
          <w:color w:val="auto"/>
        </w:rPr>
        <w:t>E</w:t>
      </w:r>
      <w:r w:rsidR="00C53D0A" w:rsidRPr="006F491D">
        <w:rPr>
          <w:rFonts w:ascii="Times New Roman" w:hAnsi="Times New Roman" w:cs="Times New Roman"/>
          <w:b/>
          <w:bCs/>
          <w:color w:val="auto"/>
        </w:rPr>
        <w:t>ngine</w:t>
      </w:r>
      <w:bookmarkEnd w:id="98"/>
      <w:r w:rsidR="00C53D0A" w:rsidRPr="006F491D">
        <w:rPr>
          <w:rFonts w:ascii="Times New Roman" w:hAnsi="Times New Roman" w:cs="Times New Roman"/>
          <w:b/>
          <w:bCs/>
          <w:color w:val="auto"/>
        </w:rPr>
        <w:t xml:space="preserve"> </w:t>
      </w:r>
    </w:p>
    <w:p w14:paraId="04539D92" w14:textId="280B6F49" w:rsidR="007C5E91" w:rsidRPr="006F491D" w:rsidRDefault="007C5E91" w:rsidP="00CA47D7">
      <w:pPr>
        <w:spacing w:line="480" w:lineRule="auto"/>
        <w:jc w:val="both"/>
        <w:rPr>
          <w:b/>
          <w:bCs/>
        </w:rPr>
      </w:pPr>
      <w:r w:rsidRPr="006F491D">
        <w:rPr>
          <w:b/>
          <w:bCs/>
          <w:noProof/>
        </w:rPr>
        <w:drawing>
          <wp:inline distT="0" distB="0" distL="0" distR="0" wp14:anchorId="2A519FFF" wp14:editId="536A1744">
            <wp:extent cx="5972175" cy="29273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175" cy="2927350"/>
                    </a:xfrm>
                    <a:prstGeom prst="rect">
                      <a:avLst/>
                    </a:prstGeom>
                  </pic:spPr>
                </pic:pic>
              </a:graphicData>
            </a:graphic>
          </wp:inline>
        </w:drawing>
      </w:r>
    </w:p>
    <w:p w14:paraId="59B9065B" w14:textId="7451A6BD" w:rsidR="007C5E91" w:rsidRPr="006F491D" w:rsidRDefault="007C5E91" w:rsidP="00CA47D7">
      <w:pPr>
        <w:pStyle w:val="Title"/>
        <w:spacing w:line="480" w:lineRule="auto"/>
        <w:rPr>
          <w:rStyle w:val="BookTitle"/>
          <w:color w:val="auto"/>
          <w:u w:val="none"/>
        </w:rPr>
      </w:pPr>
      <w:bookmarkStart w:id="99" w:name="_Toc76060196"/>
      <w:bookmarkStart w:id="100" w:name="_Toc76063885"/>
      <w:r w:rsidRPr="006F491D">
        <w:rPr>
          <w:rStyle w:val="BookTitle"/>
          <w:color w:val="auto"/>
          <w:u w:val="none"/>
        </w:rPr>
        <w:t>Figure 3.</w:t>
      </w:r>
      <w:r w:rsidR="005E0C38" w:rsidRPr="006F491D">
        <w:rPr>
          <w:rStyle w:val="BookTitle"/>
          <w:color w:val="auto"/>
          <w:u w:val="none"/>
        </w:rPr>
        <w:t>5</w:t>
      </w:r>
      <w:r w:rsidRPr="006F491D">
        <w:rPr>
          <w:rStyle w:val="BookTitle"/>
          <w:color w:val="auto"/>
          <w:u w:val="none"/>
        </w:rPr>
        <w:t>. Online Recommendation Engine of LDA</w:t>
      </w:r>
      <w:r w:rsidR="00AD5000" w:rsidRPr="006F491D">
        <w:rPr>
          <w:rStyle w:val="BookTitle"/>
          <w:color w:val="auto"/>
          <w:u w:val="none"/>
        </w:rPr>
        <w:t xml:space="preserve">- </w:t>
      </w:r>
      <w:r w:rsidRPr="006F491D">
        <w:rPr>
          <w:rStyle w:val="BookTitle"/>
          <w:color w:val="auto"/>
          <w:u w:val="none"/>
        </w:rPr>
        <w:t>TiSASRec model</w:t>
      </w:r>
      <w:bookmarkEnd w:id="99"/>
      <w:bookmarkEnd w:id="100"/>
    </w:p>
    <w:p w14:paraId="57144660" w14:textId="46CD9FA3" w:rsidR="007C5E91" w:rsidRPr="006F491D" w:rsidRDefault="007C5E91" w:rsidP="00CA47D7">
      <w:pPr>
        <w:pStyle w:val="ListParagraph"/>
        <w:spacing w:line="480" w:lineRule="auto"/>
        <w:ind w:left="0"/>
        <w:jc w:val="both"/>
        <w:rPr>
          <w:b/>
          <w:bCs/>
          <w:position w:val="-4"/>
        </w:rPr>
      </w:pPr>
      <w:proofErr w:type="gramStart"/>
      <w:r w:rsidRPr="006F491D">
        <w:rPr>
          <w:b/>
          <w:bCs/>
          <w:position w:val="-4"/>
        </w:rPr>
        <w:t>Assuming that</w:t>
      </w:r>
      <w:proofErr w:type="gramEnd"/>
      <w:r w:rsidRPr="006F491D">
        <w:rPr>
          <w:b/>
          <w:bCs/>
          <w:position w:val="-4"/>
        </w:rPr>
        <w:t xml:space="preserve"> the customer has already signed in and the system has his/ her ID (identification)</w:t>
      </w:r>
    </w:p>
    <w:p w14:paraId="3FF587B3" w14:textId="0FDF3B6F" w:rsidR="00F5188B" w:rsidRPr="006F491D" w:rsidRDefault="007144A3" w:rsidP="00CA47D7">
      <w:pPr>
        <w:spacing w:line="480" w:lineRule="auto"/>
        <w:jc w:val="both"/>
      </w:pPr>
      <w:r w:rsidRPr="006F491D">
        <w:t xml:space="preserve">According to </w:t>
      </w:r>
      <w:r w:rsidR="003937CE" w:rsidRPr="006F491D">
        <w:rPr>
          <w:b/>
          <w:bCs/>
          <w:i/>
          <w:iCs/>
        </w:rPr>
        <w:t>Figure 3.5</w:t>
      </w:r>
      <w:r w:rsidR="003937CE" w:rsidRPr="006F491D">
        <w:t xml:space="preserve">, </w:t>
      </w:r>
      <w:r w:rsidRPr="006F491D">
        <w:t xml:space="preserve">we can see that the expected recommendation </w:t>
      </w:r>
      <w:r w:rsidR="00C53D0A" w:rsidRPr="006F491D">
        <w:t xml:space="preserve">engine incorporates the results from LDA and TiSASRec for its recommendation engine as description below: </w:t>
      </w:r>
    </w:p>
    <w:p w14:paraId="03EE87D7" w14:textId="77777777" w:rsidR="007C5E91" w:rsidRPr="006F491D" w:rsidRDefault="007C5E91" w:rsidP="001A5DF5">
      <w:pPr>
        <w:pStyle w:val="ListParagraph"/>
        <w:numPr>
          <w:ilvl w:val="0"/>
          <w:numId w:val="3"/>
        </w:numPr>
        <w:spacing w:line="480" w:lineRule="auto"/>
        <w:ind w:left="0" w:firstLine="0"/>
        <w:jc w:val="both"/>
      </w:pPr>
      <w:r w:rsidRPr="006F491D">
        <w:rPr>
          <w:position w:val="-4"/>
        </w:rPr>
        <w:t xml:space="preserve">From </w:t>
      </w:r>
      <w:r w:rsidRPr="006F491D">
        <w:rPr>
          <w:b/>
          <w:bCs/>
          <w:i/>
          <w:iCs/>
          <w:position w:val="-4"/>
        </w:rPr>
        <w:t>LDA results</w:t>
      </w:r>
      <w:r w:rsidRPr="006F491D">
        <w:rPr>
          <w:position w:val="-4"/>
        </w:rPr>
        <w:t xml:space="preserve">, a file of similar users is delivered. The new system accesses this file, selects IDs of similar users of the current user by accessing the </w:t>
      </w:r>
      <w:proofErr w:type="gramStart"/>
      <w:r w:rsidRPr="006F491D">
        <w:rPr>
          <w:position w:val="-4"/>
        </w:rPr>
        <w:t>aforementioned file</w:t>
      </w:r>
      <w:proofErr w:type="gramEnd"/>
      <w:r w:rsidRPr="006F491D">
        <w:rPr>
          <w:position w:val="-4"/>
        </w:rPr>
        <w:t xml:space="preserve">. </w:t>
      </w:r>
    </w:p>
    <w:p w14:paraId="65EDD9C7" w14:textId="77777777" w:rsidR="007C5E91" w:rsidRPr="006F491D" w:rsidRDefault="000A76FC" w:rsidP="001A5DF5">
      <w:pPr>
        <w:pStyle w:val="ListParagraph"/>
        <w:numPr>
          <w:ilvl w:val="0"/>
          <w:numId w:val="3"/>
        </w:numPr>
        <w:spacing w:line="480" w:lineRule="auto"/>
        <w:ind w:left="0" w:firstLine="0"/>
        <w:jc w:val="both"/>
      </w:pPr>
      <w:r w:rsidRPr="006F491D">
        <w:t xml:space="preserve">From the group of similar users, the model extracts interacted items of </w:t>
      </w:r>
      <w:r w:rsidR="007C5E91" w:rsidRPr="006F491D">
        <w:t xml:space="preserve">them by accessing the </w:t>
      </w:r>
      <w:r w:rsidR="007C5E91" w:rsidRPr="006F491D">
        <w:rPr>
          <w:b/>
          <w:bCs/>
        </w:rPr>
        <w:t xml:space="preserve">historical interactions file </w:t>
      </w:r>
      <w:r w:rsidR="007C5E91" w:rsidRPr="006F491D">
        <w:t>and getting interactions of provided user IDs</w:t>
      </w:r>
      <w:r w:rsidRPr="006F491D">
        <w:t xml:space="preserve"> as the </w:t>
      </w:r>
      <w:r w:rsidRPr="006F491D">
        <w:rPr>
          <w:b/>
          <w:bCs/>
          <w:i/>
          <w:iCs/>
        </w:rPr>
        <w:t>item list (*)</w:t>
      </w:r>
      <w:r w:rsidR="007C5E91" w:rsidRPr="006F491D">
        <w:t xml:space="preserve"> which serves as </w:t>
      </w:r>
      <w:r w:rsidRPr="006F491D">
        <w:t xml:space="preserve">input into </w:t>
      </w:r>
      <w:r w:rsidR="007C5E91" w:rsidRPr="006F491D">
        <w:rPr>
          <w:b/>
          <w:bCs/>
        </w:rPr>
        <w:t xml:space="preserve">learned </w:t>
      </w:r>
      <w:r w:rsidRPr="006F491D">
        <w:rPr>
          <w:b/>
          <w:bCs/>
        </w:rPr>
        <w:t>TiSASRec Model</w:t>
      </w:r>
      <w:r w:rsidR="007C5E91" w:rsidRPr="006F491D">
        <w:t xml:space="preserve"> (scoring mechanism)</w:t>
      </w:r>
      <w:r w:rsidRPr="006F491D">
        <w:t xml:space="preserve"> for predicting and calculating scores for these items.</w:t>
      </w:r>
    </w:p>
    <w:p w14:paraId="17EA7932" w14:textId="53C680FB" w:rsidR="007C5E91" w:rsidRPr="006F491D" w:rsidRDefault="000A76FC" w:rsidP="001A5DF5">
      <w:pPr>
        <w:pStyle w:val="ListParagraph"/>
        <w:numPr>
          <w:ilvl w:val="0"/>
          <w:numId w:val="3"/>
        </w:numPr>
        <w:spacing w:line="480" w:lineRule="auto"/>
        <w:ind w:left="0" w:firstLine="0"/>
        <w:jc w:val="both"/>
      </w:pPr>
      <w:r w:rsidRPr="006F491D">
        <w:t xml:space="preserve">After </w:t>
      </w:r>
      <w:r w:rsidR="007C5E91" w:rsidRPr="006F491D">
        <w:t>offline TiSASRec training process</w:t>
      </w:r>
      <w:r w:rsidRPr="006F491D">
        <w:t>, each sequence of interactions is learn</w:t>
      </w:r>
      <w:r w:rsidR="00824936" w:rsidRPr="006F491D">
        <w:t>ed,</w:t>
      </w:r>
      <w:r w:rsidRPr="006F491D">
        <w:t xml:space="preserve"> and each user preference </w:t>
      </w:r>
      <w:r w:rsidR="007C5E91" w:rsidRPr="006F491D">
        <w:t xml:space="preserve">is </w:t>
      </w:r>
      <w:r w:rsidR="00661CEC" w:rsidRPr="006F491D">
        <w:t>acknowledged</w:t>
      </w:r>
      <w:r w:rsidRPr="006F491D">
        <w:t xml:space="preserve"> by the model. The new model takes advantage of these patterns</w:t>
      </w:r>
      <w:r w:rsidR="00524952" w:rsidRPr="006F491D">
        <w:t xml:space="preserve"> </w:t>
      </w:r>
      <w:r w:rsidR="00524952" w:rsidRPr="006F491D">
        <w:lastRenderedPageBreak/>
        <w:t xml:space="preserve">and </w:t>
      </w:r>
      <w:r w:rsidR="007C5E91" w:rsidRPr="006F491D">
        <w:t xml:space="preserve">scoring mechanism </w:t>
      </w:r>
      <w:r w:rsidRPr="006F491D">
        <w:t>and input</w:t>
      </w:r>
      <w:r w:rsidR="007C5E91" w:rsidRPr="006F491D">
        <w:t>s</w:t>
      </w:r>
      <w:r w:rsidRPr="006F491D">
        <w:t xml:space="preserve"> the </w:t>
      </w:r>
      <w:proofErr w:type="gramStart"/>
      <w:r w:rsidRPr="006F491D">
        <w:t>aforementioned</w:t>
      </w:r>
      <w:r w:rsidRPr="006F491D">
        <w:rPr>
          <w:b/>
          <w:bCs/>
          <w:i/>
          <w:iCs/>
        </w:rPr>
        <w:t xml:space="preserve"> item</w:t>
      </w:r>
      <w:proofErr w:type="gramEnd"/>
      <w:r w:rsidRPr="006F491D">
        <w:rPr>
          <w:b/>
          <w:bCs/>
          <w:i/>
          <w:iCs/>
        </w:rPr>
        <w:t xml:space="preserve"> list (*)</w:t>
      </w:r>
      <w:r w:rsidRPr="006F491D">
        <w:t xml:space="preserve"> to predict and calculate the ranking score for these items. </w:t>
      </w:r>
    </w:p>
    <w:p w14:paraId="5A5C94C0" w14:textId="23F23204" w:rsidR="005E0C38" w:rsidRPr="006F491D" w:rsidRDefault="000A76FC" w:rsidP="001A5DF5">
      <w:pPr>
        <w:pStyle w:val="ListParagraph"/>
        <w:numPr>
          <w:ilvl w:val="0"/>
          <w:numId w:val="3"/>
        </w:numPr>
        <w:spacing w:line="480" w:lineRule="auto"/>
        <w:ind w:left="0" w:firstLine="0"/>
        <w:jc w:val="both"/>
      </w:pPr>
      <w:r w:rsidRPr="006F491D">
        <w:t xml:space="preserve">Then, when the rank list is formed, the new model extracts top ten products which have the highest scores to output as recommendations for the customer who is in current session. </w:t>
      </w:r>
    </w:p>
    <w:p w14:paraId="1D758338" w14:textId="77777777" w:rsidR="00E71E19" w:rsidRPr="006F491D" w:rsidRDefault="00E71E19" w:rsidP="00E71E19">
      <w:pPr>
        <w:pStyle w:val="ListParagraph"/>
        <w:spacing w:line="480" w:lineRule="auto"/>
        <w:ind w:left="0"/>
        <w:jc w:val="both"/>
      </w:pPr>
    </w:p>
    <w:p w14:paraId="22BE5180" w14:textId="3AF24B8C" w:rsidR="005E0C38" w:rsidRPr="006F491D" w:rsidRDefault="005E0C38" w:rsidP="001A5DF5">
      <w:pPr>
        <w:pStyle w:val="Heading2"/>
        <w:numPr>
          <w:ilvl w:val="1"/>
          <w:numId w:val="18"/>
        </w:numPr>
        <w:spacing w:line="480" w:lineRule="auto"/>
        <w:rPr>
          <w:rFonts w:cs="Times New Roman"/>
          <w:b/>
          <w:bCs/>
        </w:rPr>
      </w:pPr>
      <w:bookmarkStart w:id="101" w:name="_Toc78037111"/>
      <w:r w:rsidRPr="006F491D">
        <w:rPr>
          <w:rFonts w:cs="Times New Roman"/>
          <w:b/>
          <w:bCs/>
        </w:rPr>
        <w:t>Implementation</w:t>
      </w:r>
      <w:bookmarkEnd w:id="101"/>
    </w:p>
    <w:p w14:paraId="51FD3AAB" w14:textId="446F7AB3" w:rsidR="007C5E91" w:rsidRPr="006F491D" w:rsidRDefault="007C5E91" w:rsidP="001A5DF5">
      <w:pPr>
        <w:pStyle w:val="ListParagraph"/>
        <w:numPr>
          <w:ilvl w:val="2"/>
          <w:numId w:val="18"/>
        </w:numPr>
        <w:spacing w:line="480" w:lineRule="auto"/>
        <w:jc w:val="both"/>
        <w:rPr>
          <w:b/>
          <w:bCs/>
        </w:rPr>
      </w:pPr>
      <w:bookmarkStart w:id="102" w:name="_Toc75177281"/>
      <w:r w:rsidRPr="006F491D">
        <w:rPr>
          <w:b/>
          <w:bCs/>
        </w:rPr>
        <w:t>Dataset Information</w:t>
      </w:r>
      <w:bookmarkEnd w:id="102"/>
      <w:r w:rsidRPr="006F491D">
        <w:rPr>
          <w:b/>
          <w:bCs/>
        </w:rPr>
        <w:t xml:space="preserve"> </w:t>
      </w:r>
    </w:p>
    <w:p w14:paraId="7AC0A26F" w14:textId="7DD249EB" w:rsidR="007C5E91" w:rsidRPr="006F491D" w:rsidRDefault="007C5E91" w:rsidP="00661CEC">
      <w:pPr>
        <w:spacing w:line="480" w:lineRule="auto"/>
        <w:ind w:firstLine="680"/>
        <w:rPr>
          <w:rStyle w:val="apple-converted-space"/>
        </w:rPr>
      </w:pPr>
      <w:r w:rsidRPr="006F491D">
        <w:t xml:space="preserve">Data applied in this research is open- source Beauty Amazon Review Dataset downloaded via AWS Command Line Interface from AWS and can be found via </w:t>
      </w:r>
      <w:hyperlink r:id="rId28" w:history="1">
        <w:r w:rsidRPr="006F491D">
          <w:rPr>
            <w:rStyle w:val="Hyperlink"/>
            <w:b/>
            <w:bCs/>
            <w:i/>
            <w:iCs/>
            <w:color w:val="auto"/>
            <w:u w:val="none"/>
          </w:rPr>
          <w:t>https://s3.amazonaws.com/amazon-reviews-pds/readme.html</w:t>
        </w:r>
      </w:hyperlink>
      <w:r w:rsidRPr="006F491D">
        <w:rPr>
          <w:i/>
          <w:iCs/>
        </w:rPr>
        <w:t>.</w:t>
      </w:r>
      <w:r w:rsidRPr="006F491D">
        <w:t xml:space="preserve"> The data is available in TSV files in the</w:t>
      </w:r>
      <w:r w:rsidRPr="006F491D">
        <w:rPr>
          <w:rStyle w:val="apple-converted-space"/>
        </w:rPr>
        <w:t> </w:t>
      </w:r>
      <w:r w:rsidRPr="006F491D">
        <w:rPr>
          <w:rStyle w:val="HTMLCode"/>
          <w:rFonts w:ascii="Times New Roman" w:hAnsi="Times New Roman" w:cs="Times New Roman"/>
          <w:sz w:val="24"/>
          <w:szCs w:val="24"/>
        </w:rPr>
        <w:t>amazon-reviews-</w:t>
      </w:r>
      <w:proofErr w:type="spellStart"/>
      <w:r w:rsidRPr="006F491D">
        <w:rPr>
          <w:rStyle w:val="HTMLCode"/>
          <w:rFonts w:ascii="Times New Roman" w:hAnsi="Times New Roman" w:cs="Times New Roman"/>
          <w:sz w:val="24"/>
          <w:szCs w:val="24"/>
        </w:rPr>
        <w:t>pds</w:t>
      </w:r>
      <w:proofErr w:type="spellEnd"/>
      <w:r w:rsidRPr="006F491D">
        <w:rPr>
          <w:rStyle w:val="apple-converted-space"/>
        </w:rPr>
        <w:t> </w:t>
      </w:r>
      <w:r w:rsidRPr="006F491D">
        <w:t>S3 bucket in AWS US East Region.</w:t>
      </w:r>
    </w:p>
    <w:p w14:paraId="4B24873E" w14:textId="77777777" w:rsidR="007C5E91" w:rsidRPr="006F491D" w:rsidRDefault="007C5E91" w:rsidP="00CA47D7">
      <w:pPr>
        <w:spacing w:line="480" w:lineRule="auto"/>
        <w:ind w:firstLine="680"/>
        <w:jc w:val="both"/>
      </w:pPr>
      <w:r w:rsidRPr="006F491D">
        <w:t>Information including in the dataset is: (data separator is [tab] or “\t”, not [newline] or “\n” as below representation, this representation is just for better comprehension)</w:t>
      </w:r>
    </w:p>
    <w:p w14:paraId="069E29B7" w14:textId="77777777" w:rsidR="007C5E91" w:rsidRPr="006F491D" w:rsidRDefault="007C5E91" w:rsidP="00CA47D7">
      <w:pPr>
        <w:pStyle w:val="HTMLPreformatted"/>
        <w:spacing w:line="480" w:lineRule="auto"/>
        <w:jc w:val="both"/>
        <w:rPr>
          <w:rStyle w:val="HTMLCode"/>
          <w:rFonts w:ascii="Times New Roman" w:eastAsiaTheme="minorEastAsia" w:hAnsi="Times New Roman" w:cs="Times New Roman"/>
          <w:sz w:val="24"/>
          <w:szCs w:val="24"/>
        </w:rPr>
        <w:sectPr w:rsidR="007C5E91" w:rsidRPr="006F491D" w:rsidSect="00B33C82">
          <w:pgSz w:w="12240" w:h="15840"/>
          <w:pgMar w:top="1418" w:right="1134" w:bottom="1134" w:left="1701" w:header="708" w:footer="708" w:gutter="0"/>
          <w:cols w:space="708"/>
          <w:docGrid w:linePitch="360"/>
        </w:sectPr>
      </w:pPr>
    </w:p>
    <w:p w14:paraId="5365265F" w14:textId="1C5511F2"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r w:rsidRPr="006F491D">
        <w:rPr>
          <w:rStyle w:val="HTMLCode"/>
          <w:rFonts w:ascii="Times New Roman" w:eastAsiaTheme="minorEastAsia" w:hAnsi="Times New Roman" w:cs="Times New Roman"/>
          <w:sz w:val="24"/>
          <w:szCs w:val="24"/>
        </w:rPr>
        <w:t>marketplace(string)[tab]</w:t>
      </w:r>
    </w:p>
    <w:p w14:paraId="6A7DE3F9"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customer_id</w:t>
      </w:r>
      <w:proofErr w:type="spellEnd"/>
      <w:r w:rsidRPr="006F491D">
        <w:rPr>
          <w:rStyle w:val="HTMLCode"/>
          <w:rFonts w:ascii="Times New Roman" w:eastAsiaTheme="minorEastAsia" w:hAnsi="Times New Roman" w:cs="Times New Roman"/>
          <w:sz w:val="24"/>
          <w:szCs w:val="24"/>
        </w:rPr>
        <w:t>(string)[tab]</w:t>
      </w:r>
    </w:p>
    <w:p w14:paraId="7A9FC303" w14:textId="162B312E"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review_id</w:t>
      </w:r>
      <w:proofErr w:type="spellEnd"/>
      <w:r w:rsidRPr="006F491D">
        <w:rPr>
          <w:rStyle w:val="HTMLCode"/>
          <w:rFonts w:ascii="Times New Roman" w:eastAsiaTheme="minorEastAsia" w:hAnsi="Times New Roman" w:cs="Times New Roman"/>
          <w:sz w:val="24"/>
          <w:szCs w:val="24"/>
        </w:rPr>
        <w:t>(string)[tab]</w:t>
      </w:r>
    </w:p>
    <w:p w14:paraId="5E093815"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product_id</w:t>
      </w:r>
      <w:proofErr w:type="spellEnd"/>
      <w:r w:rsidRPr="006F491D">
        <w:rPr>
          <w:rStyle w:val="HTMLCode"/>
          <w:rFonts w:ascii="Times New Roman" w:eastAsiaTheme="minorEastAsia" w:hAnsi="Times New Roman" w:cs="Times New Roman"/>
          <w:sz w:val="24"/>
          <w:szCs w:val="24"/>
        </w:rPr>
        <w:t>(string)[tab]</w:t>
      </w:r>
    </w:p>
    <w:p w14:paraId="22B97059"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product_parent</w:t>
      </w:r>
      <w:proofErr w:type="spellEnd"/>
      <w:r w:rsidRPr="006F491D">
        <w:rPr>
          <w:rStyle w:val="HTMLCode"/>
          <w:rFonts w:ascii="Times New Roman" w:eastAsiaTheme="minorEastAsia" w:hAnsi="Times New Roman" w:cs="Times New Roman"/>
          <w:sz w:val="24"/>
          <w:szCs w:val="24"/>
        </w:rPr>
        <w:t>(string)[tab]</w:t>
      </w:r>
    </w:p>
    <w:p w14:paraId="3F17BD54"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product_title</w:t>
      </w:r>
      <w:proofErr w:type="spellEnd"/>
      <w:r w:rsidRPr="006F491D">
        <w:rPr>
          <w:rStyle w:val="HTMLCode"/>
          <w:rFonts w:ascii="Times New Roman" w:eastAsiaTheme="minorEastAsia" w:hAnsi="Times New Roman" w:cs="Times New Roman"/>
          <w:sz w:val="24"/>
          <w:szCs w:val="24"/>
        </w:rPr>
        <w:t>(string)[tab]</w:t>
      </w:r>
    </w:p>
    <w:p w14:paraId="0CC725CC" w14:textId="120A5CCC"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star_rating</w:t>
      </w:r>
      <w:proofErr w:type="spellEnd"/>
      <w:r w:rsidRPr="006F491D">
        <w:rPr>
          <w:rStyle w:val="HTMLCode"/>
          <w:rFonts w:ascii="Times New Roman" w:eastAsiaTheme="minorEastAsia" w:hAnsi="Times New Roman" w:cs="Times New Roman"/>
          <w:sz w:val="24"/>
          <w:szCs w:val="24"/>
        </w:rPr>
        <w:t>(int)[tab]</w:t>
      </w:r>
    </w:p>
    <w:p w14:paraId="4F01B443"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helpful_votes</w:t>
      </w:r>
      <w:proofErr w:type="spellEnd"/>
      <w:r w:rsidRPr="006F491D">
        <w:rPr>
          <w:rStyle w:val="HTMLCode"/>
          <w:rFonts w:ascii="Times New Roman" w:eastAsiaTheme="minorEastAsia" w:hAnsi="Times New Roman" w:cs="Times New Roman"/>
          <w:sz w:val="24"/>
          <w:szCs w:val="24"/>
        </w:rPr>
        <w:t>(int)[tab]</w:t>
      </w:r>
    </w:p>
    <w:p w14:paraId="0F6D4E2D"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total_votes</w:t>
      </w:r>
      <w:proofErr w:type="spellEnd"/>
      <w:r w:rsidRPr="006F491D">
        <w:rPr>
          <w:rStyle w:val="HTMLCode"/>
          <w:rFonts w:ascii="Times New Roman" w:eastAsiaTheme="minorEastAsia" w:hAnsi="Times New Roman" w:cs="Times New Roman"/>
          <w:sz w:val="24"/>
          <w:szCs w:val="24"/>
        </w:rPr>
        <w:t>(int)[tab]</w:t>
      </w:r>
    </w:p>
    <w:p w14:paraId="6F5CD409"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r w:rsidRPr="006F491D">
        <w:rPr>
          <w:rStyle w:val="HTMLCode"/>
          <w:rFonts w:ascii="Times New Roman" w:eastAsiaTheme="minorEastAsia" w:hAnsi="Times New Roman" w:cs="Times New Roman"/>
          <w:sz w:val="24"/>
          <w:szCs w:val="24"/>
        </w:rPr>
        <w:t>vine(string)[tab]</w:t>
      </w:r>
    </w:p>
    <w:p w14:paraId="573F463E"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verified_purchase</w:t>
      </w:r>
      <w:proofErr w:type="spellEnd"/>
      <w:r w:rsidRPr="006F491D">
        <w:rPr>
          <w:rStyle w:val="HTMLCode"/>
          <w:rFonts w:ascii="Times New Roman" w:eastAsiaTheme="minorEastAsia" w:hAnsi="Times New Roman" w:cs="Times New Roman"/>
          <w:sz w:val="24"/>
          <w:szCs w:val="24"/>
        </w:rPr>
        <w:t>(string)[tab]</w:t>
      </w:r>
    </w:p>
    <w:p w14:paraId="3176A4CC"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review_headline</w:t>
      </w:r>
      <w:proofErr w:type="spellEnd"/>
      <w:r w:rsidRPr="006F491D">
        <w:rPr>
          <w:rStyle w:val="HTMLCode"/>
          <w:rFonts w:ascii="Times New Roman" w:eastAsiaTheme="minorEastAsia" w:hAnsi="Times New Roman" w:cs="Times New Roman"/>
          <w:sz w:val="24"/>
          <w:szCs w:val="24"/>
        </w:rPr>
        <w:t>(string)[tab]</w:t>
      </w:r>
    </w:p>
    <w:p w14:paraId="2F9CEBA5"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review_body</w:t>
      </w:r>
      <w:proofErr w:type="spellEnd"/>
      <w:r w:rsidRPr="006F491D">
        <w:rPr>
          <w:rStyle w:val="HTMLCode"/>
          <w:rFonts w:ascii="Times New Roman" w:eastAsiaTheme="minorEastAsia" w:hAnsi="Times New Roman" w:cs="Times New Roman"/>
          <w:sz w:val="24"/>
          <w:szCs w:val="24"/>
        </w:rPr>
        <w:t>(string)[tab]</w:t>
      </w:r>
    </w:p>
    <w:p w14:paraId="3208E1FF"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proofErr w:type="spellStart"/>
      <w:r w:rsidRPr="006F491D">
        <w:rPr>
          <w:rStyle w:val="HTMLCode"/>
          <w:rFonts w:ascii="Times New Roman" w:eastAsiaTheme="minorEastAsia" w:hAnsi="Times New Roman" w:cs="Times New Roman"/>
          <w:sz w:val="24"/>
          <w:szCs w:val="24"/>
        </w:rPr>
        <w:t>review_date</w:t>
      </w:r>
      <w:proofErr w:type="spellEnd"/>
      <w:r w:rsidRPr="006F491D">
        <w:rPr>
          <w:rStyle w:val="HTMLCode"/>
          <w:rFonts w:ascii="Times New Roman" w:eastAsiaTheme="minorEastAsia" w:hAnsi="Times New Roman" w:cs="Times New Roman"/>
          <w:sz w:val="24"/>
          <w:szCs w:val="24"/>
        </w:rPr>
        <w:t>(</w:t>
      </w:r>
      <w:proofErr w:type="spellStart"/>
      <w:r w:rsidRPr="006F491D">
        <w:rPr>
          <w:rStyle w:val="HTMLCode"/>
          <w:rFonts w:ascii="Times New Roman" w:eastAsiaTheme="minorEastAsia" w:hAnsi="Times New Roman" w:cs="Times New Roman"/>
          <w:sz w:val="24"/>
          <w:szCs w:val="24"/>
        </w:rPr>
        <w:t>bigint</w:t>
      </w:r>
      <w:proofErr w:type="spellEnd"/>
      <w:r w:rsidRPr="006F491D">
        <w:rPr>
          <w:rStyle w:val="HTMLCode"/>
          <w:rFonts w:ascii="Times New Roman" w:eastAsiaTheme="minorEastAsia" w:hAnsi="Times New Roman" w:cs="Times New Roman"/>
          <w:sz w:val="24"/>
          <w:szCs w:val="24"/>
        </w:rPr>
        <w:t>)[tab]</w:t>
      </w:r>
    </w:p>
    <w:p w14:paraId="19D2D14D"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r w:rsidRPr="006F491D">
        <w:rPr>
          <w:rStyle w:val="HTMLCode"/>
          <w:rFonts w:ascii="Times New Roman" w:eastAsiaTheme="minorEastAsia" w:hAnsi="Times New Roman" w:cs="Times New Roman"/>
          <w:sz w:val="24"/>
          <w:szCs w:val="24"/>
        </w:rPr>
        <w:t>year(int)[tab]</w:t>
      </w:r>
    </w:p>
    <w:p w14:paraId="47B42C65" w14:textId="77777777" w:rsidR="007C5E91" w:rsidRPr="006F491D" w:rsidRDefault="007C5E91" w:rsidP="00CA47D7">
      <w:pPr>
        <w:pStyle w:val="HTMLPreformatted"/>
        <w:spacing w:line="480" w:lineRule="auto"/>
        <w:jc w:val="both"/>
        <w:rPr>
          <w:rStyle w:val="HTMLCode"/>
          <w:rFonts w:ascii="Times New Roman" w:eastAsiaTheme="minorEastAsia" w:hAnsi="Times New Roman" w:cs="Times New Roman"/>
          <w:b/>
          <w:bCs/>
          <w:i/>
          <w:iCs/>
          <w:sz w:val="24"/>
          <w:szCs w:val="24"/>
        </w:rPr>
      </w:pPr>
    </w:p>
    <w:p w14:paraId="790051A0" w14:textId="77777777" w:rsidR="007C5E91" w:rsidRPr="006F491D" w:rsidRDefault="007C5E91" w:rsidP="00CA47D7">
      <w:pPr>
        <w:pStyle w:val="HTMLPreformatted"/>
        <w:spacing w:line="480" w:lineRule="auto"/>
        <w:jc w:val="both"/>
        <w:rPr>
          <w:rStyle w:val="HTMLCode"/>
          <w:rFonts w:ascii="Times New Roman" w:eastAsiaTheme="minorEastAsia" w:hAnsi="Times New Roman" w:cs="Times New Roman"/>
          <w:b/>
          <w:bCs/>
          <w:i/>
          <w:iCs/>
          <w:sz w:val="24"/>
          <w:szCs w:val="24"/>
        </w:rPr>
        <w:sectPr w:rsidR="007C5E91" w:rsidRPr="006F491D" w:rsidSect="007C5E91">
          <w:type w:val="continuous"/>
          <w:pgSz w:w="12240" w:h="15840"/>
          <w:pgMar w:top="1418" w:right="1134" w:bottom="1134" w:left="1701" w:header="708" w:footer="708" w:gutter="0"/>
          <w:pgNumType w:fmt="numberInDash" w:start="0"/>
          <w:cols w:num="2" w:space="708"/>
          <w:titlePg/>
          <w:docGrid w:linePitch="360"/>
        </w:sectPr>
      </w:pPr>
    </w:p>
    <w:p w14:paraId="66180C16" w14:textId="1D53A272" w:rsidR="007C5E91" w:rsidRPr="006F491D" w:rsidRDefault="007C5E91" w:rsidP="00CA47D7">
      <w:pPr>
        <w:pStyle w:val="HTMLPreformatted"/>
        <w:spacing w:line="480" w:lineRule="auto"/>
        <w:jc w:val="both"/>
        <w:rPr>
          <w:rStyle w:val="HTMLCode"/>
          <w:rFonts w:ascii="Times New Roman" w:eastAsiaTheme="minorEastAsia" w:hAnsi="Times New Roman" w:cs="Times New Roman"/>
          <w:b/>
          <w:bCs/>
          <w:i/>
          <w:iCs/>
          <w:sz w:val="24"/>
          <w:szCs w:val="24"/>
        </w:rPr>
      </w:pPr>
      <w:r w:rsidRPr="006F491D">
        <w:rPr>
          <w:rFonts w:ascii="Times New Roman" w:eastAsiaTheme="minorEastAsia" w:hAnsi="Times New Roman" w:cs="Times New Roman"/>
          <w:b/>
          <w:bCs/>
          <w:i/>
          <w:iCs/>
          <w:noProof/>
          <w:sz w:val="24"/>
          <w:szCs w:val="24"/>
        </w:rPr>
        <w:lastRenderedPageBreak/>
        <w:drawing>
          <wp:inline distT="0" distB="0" distL="0" distR="0" wp14:anchorId="0BDD31F7" wp14:editId="3FD29571">
            <wp:extent cx="5771745" cy="1984375"/>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3001" cy="1991683"/>
                    </a:xfrm>
                    <a:prstGeom prst="rect">
                      <a:avLst/>
                    </a:prstGeom>
                  </pic:spPr>
                </pic:pic>
              </a:graphicData>
            </a:graphic>
          </wp:inline>
        </w:drawing>
      </w:r>
    </w:p>
    <w:p w14:paraId="43948953" w14:textId="58906110" w:rsidR="007C5E91" w:rsidRPr="006F491D" w:rsidRDefault="005E0C38" w:rsidP="00F343B5">
      <w:pPr>
        <w:pStyle w:val="Title"/>
        <w:rPr>
          <w:rStyle w:val="BookTitle"/>
          <w:noProof w:val="0"/>
          <w:color w:val="auto"/>
          <w:u w:val="none"/>
        </w:rPr>
      </w:pPr>
      <w:bookmarkStart w:id="103" w:name="_Toc76063886"/>
      <w:r w:rsidRPr="006F491D">
        <w:rPr>
          <w:rStyle w:val="BookTitle"/>
          <w:noProof w:val="0"/>
          <w:color w:val="auto"/>
          <w:u w:val="none"/>
        </w:rPr>
        <w:t>Figure 3.6-a. Raw Data provided in Amazon Beauty Reviews (AWS)</w:t>
      </w:r>
      <w:bookmarkEnd w:id="103"/>
    </w:p>
    <w:p w14:paraId="34650D1F" w14:textId="77777777" w:rsidR="007C5E91" w:rsidRPr="006F491D" w:rsidRDefault="007C5E91" w:rsidP="00CA47D7">
      <w:pPr>
        <w:pStyle w:val="HTMLPreformatted"/>
        <w:spacing w:line="480" w:lineRule="auto"/>
        <w:jc w:val="center"/>
        <w:rPr>
          <w:rStyle w:val="HTMLCode"/>
          <w:rFonts w:ascii="Times New Roman" w:eastAsiaTheme="minorEastAsia" w:hAnsi="Times New Roman" w:cs="Times New Roman"/>
          <w:sz w:val="24"/>
          <w:szCs w:val="24"/>
        </w:rPr>
      </w:pPr>
      <w:r w:rsidRPr="006F491D">
        <w:rPr>
          <w:rFonts w:ascii="Times New Roman" w:eastAsiaTheme="minorEastAsia" w:hAnsi="Times New Roman" w:cs="Times New Roman"/>
          <w:noProof/>
          <w:sz w:val="24"/>
          <w:szCs w:val="24"/>
        </w:rPr>
        <w:drawing>
          <wp:inline distT="0" distB="0" distL="0" distR="0" wp14:anchorId="0CBBD92F" wp14:editId="1D879E58">
            <wp:extent cx="4266667" cy="1894115"/>
            <wp:effectExtent l="0" t="0" r="63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0389" cy="1922403"/>
                    </a:xfrm>
                    <a:prstGeom prst="rect">
                      <a:avLst/>
                    </a:prstGeom>
                  </pic:spPr>
                </pic:pic>
              </a:graphicData>
            </a:graphic>
          </wp:inline>
        </w:drawing>
      </w:r>
    </w:p>
    <w:p w14:paraId="4E48671B" w14:textId="4AA85FC8" w:rsidR="00F343B5" w:rsidRPr="006F491D" w:rsidRDefault="007C5E91" w:rsidP="00F343B5">
      <w:pPr>
        <w:pStyle w:val="Title"/>
        <w:spacing w:line="480" w:lineRule="auto"/>
      </w:pPr>
      <w:bookmarkStart w:id="104" w:name="fig3_2"/>
      <w:bookmarkStart w:id="105" w:name="_Toc76063887"/>
      <w:bookmarkEnd w:id="104"/>
      <w:r w:rsidRPr="006F491D">
        <w:rPr>
          <w:rStyle w:val="BookTitle"/>
          <w:noProof w:val="0"/>
          <w:color w:val="auto"/>
          <w:u w:val="none"/>
        </w:rPr>
        <w:t>Figure 3.</w:t>
      </w:r>
      <w:r w:rsidR="005E0C38" w:rsidRPr="006F491D">
        <w:rPr>
          <w:rStyle w:val="BookTitle"/>
          <w:noProof w:val="0"/>
          <w:color w:val="auto"/>
          <w:u w:val="none"/>
        </w:rPr>
        <w:t>6-b.</w:t>
      </w:r>
      <w:r w:rsidRPr="006F491D">
        <w:rPr>
          <w:rStyle w:val="BookTitle"/>
          <w:noProof w:val="0"/>
          <w:color w:val="auto"/>
          <w:u w:val="none"/>
        </w:rPr>
        <w:t xml:space="preserve"> Raw Data provided in Amazon Beauty Reviews (AWS)</w:t>
      </w:r>
      <w:bookmarkEnd w:id="105"/>
    </w:p>
    <w:p w14:paraId="75E08109" w14:textId="77777777" w:rsidR="007C5E91" w:rsidRPr="006F491D" w:rsidRDefault="007C5E91" w:rsidP="00F343B5">
      <w:pPr>
        <w:pStyle w:val="HTMLPreformatted"/>
        <w:spacing w:line="480" w:lineRule="auto"/>
        <w:jc w:val="both"/>
        <w:rPr>
          <w:rStyle w:val="HTMLCode"/>
          <w:rFonts w:ascii="Times New Roman" w:eastAsiaTheme="minorEastAsia" w:hAnsi="Times New Roman" w:cs="Times New Roman"/>
          <w:sz w:val="24"/>
          <w:szCs w:val="24"/>
        </w:rPr>
      </w:pPr>
      <w:r w:rsidRPr="006F491D">
        <w:rPr>
          <w:rStyle w:val="HTMLCode"/>
          <w:rFonts w:ascii="Times New Roman" w:eastAsiaTheme="minorEastAsia" w:hAnsi="Times New Roman" w:cs="Times New Roman"/>
          <w:sz w:val="24"/>
          <w:szCs w:val="24"/>
        </w:rPr>
        <w:t xml:space="preserve">However, for each model in the data we just need specific criteria of data as description below: </w:t>
      </w:r>
    </w:p>
    <w:p w14:paraId="40C3217E" w14:textId="77777777" w:rsidR="007C5E91" w:rsidRPr="006F491D" w:rsidRDefault="007C5E91" w:rsidP="001A5DF5">
      <w:pPr>
        <w:pStyle w:val="HTMLPreformatted"/>
        <w:numPr>
          <w:ilvl w:val="0"/>
          <w:numId w:val="9"/>
        </w:numPr>
        <w:spacing w:line="480" w:lineRule="auto"/>
        <w:rPr>
          <w:rStyle w:val="HTMLCode"/>
          <w:rFonts w:ascii="Times New Roman" w:eastAsiaTheme="minorEastAsia" w:hAnsi="Times New Roman" w:cs="Times New Roman"/>
          <w:sz w:val="24"/>
          <w:szCs w:val="24"/>
        </w:rPr>
      </w:pPr>
      <w:r w:rsidRPr="006F491D">
        <w:rPr>
          <w:rStyle w:val="HTMLCode"/>
          <w:rFonts w:ascii="Times New Roman" w:eastAsiaTheme="minorEastAsia" w:hAnsi="Times New Roman" w:cs="Times New Roman"/>
          <w:b/>
          <w:bCs/>
          <w:i/>
          <w:iCs/>
          <w:sz w:val="24"/>
          <w:szCs w:val="24"/>
        </w:rPr>
        <w:t>For LDA</w:t>
      </w:r>
      <w:r w:rsidRPr="006F491D">
        <w:rPr>
          <w:rStyle w:val="HTMLCode"/>
          <w:rFonts w:ascii="Times New Roman" w:eastAsiaTheme="minorEastAsia" w:hAnsi="Times New Roman" w:cs="Times New Roman"/>
          <w:sz w:val="24"/>
          <w:szCs w:val="24"/>
        </w:rPr>
        <w:t xml:space="preserve">: </w:t>
      </w:r>
      <w:proofErr w:type="spellStart"/>
      <w:r w:rsidRPr="006F491D">
        <w:rPr>
          <w:rStyle w:val="HTMLCode"/>
          <w:rFonts w:ascii="Times New Roman" w:eastAsiaTheme="minorEastAsia" w:hAnsi="Times New Roman" w:cs="Times New Roman"/>
          <w:sz w:val="24"/>
          <w:szCs w:val="24"/>
        </w:rPr>
        <w:t>customer_id</w:t>
      </w:r>
      <w:proofErr w:type="spellEnd"/>
      <w:r w:rsidRPr="006F491D">
        <w:rPr>
          <w:rStyle w:val="HTMLCode"/>
          <w:rFonts w:ascii="Times New Roman" w:eastAsiaTheme="minorEastAsia" w:hAnsi="Times New Roman" w:cs="Times New Roman"/>
          <w:sz w:val="24"/>
          <w:szCs w:val="24"/>
        </w:rPr>
        <w:t>, review</w:t>
      </w:r>
      <w:r w:rsidRPr="006F491D">
        <w:rPr>
          <w:rStyle w:val="HTMLCode"/>
          <w:rFonts w:ascii="Times New Roman" w:eastAsiaTheme="minorEastAsia" w:hAnsi="Times New Roman" w:cs="Times New Roman"/>
          <w:sz w:val="24"/>
          <w:szCs w:val="24"/>
          <w:lang w:val="vi-VN"/>
        </w:rPr>
        <w:t>_t</w:t>
      </w:r>
      <w:proofErr w:type="spellStart"/>
      <w:r w:rsidRPr="006F491D">
        <w:rPr>
          <w:rStyle w:val="HTMLCode"/>
          <w:rFonts w:ascii="Times New Roman" w:eastAsiaTheme="minorEastAsia" w:hAnsi="Times New Roman" w:cs="Times New Roman"/>
          <w:sz w:val="24"/>
          <w:szCs w:val="24"/>
        </w:rPr>
        <w:t>ext</w:t>
      </w:r>
      <w:proofErr w:type="spellEnd"/>
      <w:r w:rsidRPr="006F491D">
        <w:rPr>
          <w:rStyle w:val="HTMLCode"/>
          <w:rFonts w:ascii="Times New Roman" w:eastAsiaTheme="minorEastAsia" w:hAnsi="Times New Roman" w:cs="Times New Roman"/>
          <w:sz w:val="24"/>
          <w:szCs w:val="24"/>
        </w:rPr>
        <w:t xml:space="preserve"> (concatenate from </w:t>
      </w:r>
      <w:proofErr w:type="spellStart"/>
      <w:r w:rsidRPr="006F491D">
        <w:rPr>
          <w:rStyle w:val="HTMLCode"/>
          <w:rFonts w:ascii="Times New Roman" w:eastAsiaTheme="minorEastAsia" w:hAnsi="Times New Roman" w:cs="Times New Roman"/>
          <w:sz w:val="24"/>
          <w:szCs w:val="24"/>
        </w:rPr>
        <w:t>review_headline</w:t>
      </w:r>
      <w:proofErr w:type="spellEnd"/>
      <w:r w:rsidRPr="006F491D">
        <w:rPr>
          <w:rStyle w:val="HTMLCode"/>
          <w:rFonts w:ascii="Times New Roman" w:eastAsiaTheme="minorEastAsia" w:hAnsi="Times New Roman" w:cs="Times New Roman"/>
          <w:sz w:val="24"/>
          <w:szCs w:val="24"/>
        </w:rPr>
        <w:t xml:space="preserve"> and </w:t>
      </w:r>
      <w:proofErr w:type="spellStart"/>
      <w:r w:rsidRPr="006F491D">
        <w:rPr>
          <w:rStyle w:val="HTMLCode"/>
          <w:rFonts w:ascii="Times New Roman" w:eastAsiaTheme="minorEastAsia" w:hAnsi="Times New Roman" w:cs="Times New Roman"/>
          <w:sz w:val="24"/>
          <w:szCs w:val="24"/>
        </w:rPr>
        <w:t>review_body</w:t>
      </w:r>
      <w:proofErr w:type="spellEnd"/>
      <w:r w:rsidRPr="006F491D">
        <w:rPr>
          <w:rStyle w:val="HTMLCode"/>
          <w:rFonts w:ascii="Times New Roman" w:eastAsiaTheme="minorEastAsia" w:hAnsi="Times New Roman" w:cs="Times New Roman"/>
          <w:sz w:val="24"/>
          <w:szCs w:val="24"/>
        </w:rPr>
        <w:t>)</w:t>
      </w:r>
    </w:p>
    <w:p w14:paraId="18E8B5EB" w14:textId="77777777" w:rsidR="007C5E91" w:rsidRPr="006F491D" w:rsidRDefault="007C5E91" w:rsidP="001A5DF5">
      <w:pPr>
        <w:pStyle w:val="HTMLPreformatted"/>
        <w:numPr>
          <w:ilvl w:val="0"/>
          <w:numId w:val="9"/>
        </w:numPr>
        <w:spacing w:line="480" w:lineRule="auto"/>
        <w:jc w:val="both"/>
        <w:rPr>
          <w:rFonts w:ascii="Times New Roman" w:hAnsi="Times New Roman" w:cs="Times New Roman"/>
          <w:sz w:val="24"/>
          <w:szCs w:val="24"/>
        </w:rPr>
      </w:pPr>
      <w:r w:rsidRPr="006F491D">
        <w:rPr>
          <w:rFonts w:ascii="Times New Roman" w:hAnsi="Times New Roman" w:cs="Times New Roman"/>
          <w:b/>
          <w:bCs/>
          <w:i/>
          <w:iCs/>
          <w:sz w:val="24"/>
          <w:szCs w:val="24"/>
        </w:rPr>
        <w:t>For TiSASRec</w:t>
      </w:r>
      <w:r w:rsidRPr="006F491D">
        <w:rPr>
          <w:rFonts w:ascii="Times New Roman" w:hAnsi="Times New Roman" w:cs="Times New Roman"/>
          <w:sz w:val="24"/>
          <w:szCs w:val="24"/>
        </w:rPr>
        <w:t xml:space="preserve">: </w:t>
      </w:r>
      <w:proofErr w:type="spellStart"/>
      <w:r w:rsidRPr="006F491D">
        <w:rPr>
          <w:rFonts w:ascii="Times New Roman" w:hAnsi="Times New Roman" w:cs="Times New Roman"/>
          <w:sz w:val="24"/>
          <w:szCs w:val="24"/>
        </w:rPr>
        <w:t>customer_id</w:t>
      </w:r>
      <w:proofErr w:type="spellEnd"/>
      <w:r w:rsidRPr="006F491D">
        <w:rPr>
          <w:rFonts w:ascii="Times New Roman" w:hAnsi="Times New Roman" w:cs="Times New Roman"/>
          <w:sz w:val="24"/>
          <w:szCs w:val="24"/>
        </w:rPr>
        <w:t xml:space="preserve">. </w:t>
      </w:r>
      <w:proofErr w:type="spellStart"/>
      <w:r w:rsidRPr="006F491D">
        <w:rPr>
          <w:rFonts w:ascii="Times New Roman" w:hAnsi="Times New Roman" w:cs="Times New Roman"/>
          <w:sz w:val="24"/>
          <w:szCs w:val="24"/>
        </w:rPr>
        <w:t>product_id</w:t>
      </w:r>
      <w:proofErr w:type="spellEnd"/>
      <w:r w:rsidRPr="006F491D">
        <w:rPr>
          <w:rFonts w:ascii="Times New Roman" w:hAnsi="Times New Roman" w:cs="Times New Roman"/>
          <w:sz w:val="24"/>
          <w:szCs w:val="24"/>
        </w:rPr>
        <w:t xml:space="preserve">, </w:t>
      </w:r>
      <w:proofErr w:type="spellStart"/>
      <w:r w:rsidRPr="006F491D">
        <w:rPr>
          <w:rFonts w:ascii="Times New Roman" w:hAnsi="Times New Roman" w:cs="Times New Roman"/>
          <w:sz w:val="24"/>
          <w:szCs w:val="24"/>
        </w:rPr>
        <w:t>review_date</w:t>
      </w:r>
      <w:proofErr w:type="spellEnd"/>
    </w:p>
    <w:p w14:paraId="3297B55D" w14:textId="77777777" w:rsidR="007C5E91" w:rsidRPr="006F491D" w:rsidRDefault="007C5E91" w:rsidP="001A5DF5">
      <w:pPr>
        <w:pStyle w:val="ListParagraph"/>
        <w:numPr>
          <w:ilvl w:val="0"/>
          <w:numId w:val="9"/>
        </w:numPr>
        <w:spacing w:line="480" w:lineRule="auto"/>
        <w:jc w:val="both"/>
      </w:pPr>
      <w:r w:rsidRPr="006F491D">
        <w:t xml:space="preserve">In addition, </w:t>
      </w:r>
      <w:r w:rsidRPr="006F491D">
        <w:rPr>
          <w:b/>
          <w:bCs/>
          <w:i/>
          <w:iCs/>
        </w:rPr>
        <w:t>for a simple web demo</w:t>
      </w:r>
      <w:r w:rsidRPr="006F491D">
        <w:t xml:space="preserve">, I have designed </w:t>
      </w:r>
      <w:r w:rsidRPr="006F491D">
        <w:rPr>
          <w:b/>
          <w:bCs/>
          <w:i/>
          <w:iCs/>
        </w:rPr>
        <w:t>simple database</w:t>
      </w:r>
      <w:r w:rsidRPr="006F491D">
        <w:t xml:space="preserve"> including three entities: </w:t>
      </w:r>
      <w:r w:rsidRPr="006F491D">
        <w:rPr>
          <w:b/>
          <w:bCs/>
        </w:rPr>
        <w:t>customer, product, and review.</w:t>
      </w:r>
    </w:p>
    <w:p w14:paraId="01158515" w14:textId="77777777" w:rsidR="007C5E91" w:rsidRPr="006F491D" w:rsidRDefault="007C5E91" w:rsidP="001A5DF5">
      <w:pPr>
        <w:pStyle w:val="ListParagraph"/>
        <w:numPr>
          <w:ilvl w:val="0"/>
          <w:numId w:val="13"/>
        </w:numPr>
        <w:spacing w:line="480" w:lineRule="auto"/>
        <w:jc w:val="both"/>
      </w:pPr>
      <w:r w:rsidRPr="006F491D">
        <w:t xml:space="preserve">Customer: </w:t>
      </w:r>
      <w:proofErr w:type="spellStart"/>
      <w:r w:rsidRPr="006F491D">
        <w:t>customer_id</w:t>
      </w:r>
      <w:proofErr w:type="spellEnd"/>
      <w:r w:rsidRPr="006F491D">
        <w:t xml:space="preserve">, </w:t>
      </w:r>
      <w:proofErr w:type="spellStart"/>
      <w:r w:rsidRPr="006F491D">
        <w:t>customer_name</w:t>
      </w:r>
      <w:proofErr w:type="spellEnd"/>
      <w:r w:rsidRPr="006F491D">
        <w:t xml:space="preserve"> </w:t>
      </w:r>
    </w:p>
    <w:p w14:paraId="319F375E" w14:textId="77777777" w:rsidR="007C5E91" w:rsidRPr="006F491D" w:rsidRDefault="007C5E91" w:rsidP="001A5DF5">
      <w:pPr>
        <w:pStyle w:val="ListParagraph"/>
        <w:numPr>
          <w:ilvl w:val="0"/>
          <w:numId w:val="13"/>
        </w:numPr>
        <w:spacing w:line="480" w:lineRule="auto"/>
        <w:jc w:val="both"/>
      </w:pPr>
      <w:r w:rsidRPr="006F491D">
        <w:t xml:space="preserve">Product: </w:t>
      </w:r>
      <w:proofErr w:type="spellStart"/>
      <w:r w:rsidRPr="006F491D">
        <w:t>product_id</w:t>
      </w:r>
      <w:proofErr w:type="spellEnd"/>
      <w:r w:rsidRPr="006F491D">
        <w:t xml:space="preserve">, </w:t>
      </w:r>
      <w:proofErr w:type="spellStart"/>
      <w:r w:rsidRPr="006F491D">
        <w:t>product_title</w:t>
      </w:r>
      <w:proofErr w:type="spellEnd"/>
      <w:r w:rsidRPr="006F491D">
        <w:t xml:space="preserve">, </w:t>
      </w:r>
      <w:proofErr w:type="spellStart"/>
      <w:r w:rsidRPr="006F491D">
        <w:t>product_parent</w:t>
      </w:r>
      <w:proofErr w:type="spellEnd"/>
    </w:p>
    <w:p w14:paraId="441BE897" w14:textId="29C40291" w:rsidR="007C5E91" w:rsidRPr="006F491D" w:rsidRDefault="007C5E91" w:rsidP="001A5DF5">
      <w:pPr>
        <w:pStyle w:val="ListParagraph"/>
        <w:numPr>
          <w:ilvl w:val="0"/>
          <w:numId w:val="13"/>
        </w:numPr>
        <w:spacing w:line="480" w:lineRule="auto"/>
        <w:jc w:val="both"/>
      </w:pPr>
      <w:r w:rsidRPr="006F491D">
        <w:t xml:space="preserve">Review: </w:t>
      </w:r>
      <w:proofErr w:type="spellStart"/>
      <w:r w:rsidRPr="006F491D">
        <w:t>review_id</w:t>
      </w:r>
      <w:proofErr w:type="spellEnd"/>
      <w:r w:rsidRPr="006F491D">
        <w:t xml:space="preserve">, </w:t>
      </w:r>
      <w:proofErr w:type="spellStart"/>
      <w:r w:rsidRPr="006F491D">
        <w:t>star_rating</w:t>
      </w:r>
      <w:proofErr w:type="spellEnd"/>
      <w:r w:rsidRPr="006F491D">
        <w:t xml:space="preserve">, </w:t>
      </w:r>
      <w:proofErr w:type="spellStart"/>
      <w:r w:rsidRPr="006F491D">
        <w:t>review_date</w:t>
      </w:r>
      <w:proofErr w:type="spellEnd"/>
      <w:r w:rsidRPr="006F491D">
        <w:t xml:space="preserve">, </w:t>
      </w:r>
      <w:proofErr w:type="spellStart"/>
      <w:r w:rsidRPr="006F491D">
        <w:t>review_headline</w:t>
      </w:r>
      <w:proofErr w:type="spellEnd"/>
      <w:r w:rsidRPr="006F491D">
        <w:t xml:space="preserve">, </w:t>
      </w:r>
      <w:proofErr w:type="spellStart"/>
      <w:r w:rsidRPr="006F491D">
        <w:t>review_body</w:t>
      </w:r>
      <w:proofErr w:type="spellEnd"/>
      <w:r w:rsidRPr="006F491D">
        <w:t xml:space="preserve">, </w:t>
      </w:r>
      <w:proofErr w:type="spellStart"/>
      <w:r w:rsidRPr="006F491D">
        <w:t>review_date</w:t>
      </w:r>
      <w:proofErr w:type="spellEnd"/>
      <w:r w:rsidRPr="006F491D">
        <w:t xml:space="preserve">, </w:t>
      </w:r>
      <w:proofErr w:type="spellStart"/>
      <w:r w:rsidRPr="006F491D">
        <w:t>unix_review_time</w:t>
      </w:r>
      <w:proofErr w:type="spellEnd"/>
      <w:r w:rsidRPr="006F491D">
        <w:t xml:space="preserve"> (compute from </w:t>
      </w:r>
      <w:proofErr w:type="spellStart"/>
      <w:r w:rsidRPr="006F491D">
        <w:t>review_date</w:t>
      </w:r>
      <w:proofErr w:type="spellEnd"/>
      <w:r w:rsidRPr="006F491D">
        <w:t xml:space="preserve">) </w:t>
      </w:r>
    </w:p>
    <w:p w14:paraId="5FA32D65" w14:textId="40430116" w:rsidR="00D6770B" w:rsidRPr="006F491D" w:rsidRDefault="00D6770B" w:rsidP="00CA47D7">
      <w:pPr>
        <w:pStyle w:val="ListParagraph"/>
        <w:spacing w:line="480" w:lineRule="auto"/>
        <w:ind w:left="1100"/>
        <w:jc w:val="center"/>
        <w:rPr>
          <w:rStyle w:val="TitleChar"/>
        </w:rPr>
      </w:pPr>
      <w:r w:rsidRPr="006F491D">
        <w:rPr>
          <w:noProof/>
        </w:rPr>
        <w:lastRenderedPageBreak/>
        <w:drawing>
          <wp:inline distT="0" distB="0" distL="0" distR="0" wp14:anchorId="6A0AAB5D" wp14:editId="2B13DA6E">
            <wp:extent cx="5449660" cy="1207559"/>
            <wp:effectExtent l="0" t="0" r="0" b="0"/>
            <wp:docPr id="1077" name="Picture 10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descr="Graphical user interface, application,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6639" cy="1213537"/>
                    </a:xfrm>
                    <a:prstGeom prst="rect">
                      <a:avLst/>
                    </a:prstGeom>
                  </pic:spPr>
                </pic:pic>
              </a:graphicData>
            </a:graphic>
          </wp:inline>
        </w:drawing>
      </w:r>
      <w:bookmarkStart w:id="106" w:name="fig4_2"/>
      <w:bookmarkEnd w:id="106"/>
      <w:r w:rsidRPr="006F491D">
        <w:rPr>
          <w:rStyle w:val="TitleChar"/>
        </w:rPr>
        <w:t xml:space="preserve">Figure </w:t>
      </w:r>
      <w:r w:rsidR="005E0C38" w:rsidRPr="006F491D">
        <w:rPr>
          <w:rStyle w:val="TitleChar"/>
        </w:rPr>
        <w:t>3.7.</w:t>
      </w:r>
      <w:r w:rsidRPr="006F491D">
        <w:rPr>
          <w:rStyle w:val="TitleChar"/>
        </w:rPr>
        <w:t xml:space="preserve"> Collections of database </w:t>
      </w:r>
      <w:proofErr w:type="spellStart"/>
      <w:r w:rsidRPr="006F491D">
        <w:rPr>
          <w:rStyle w:val="TitleChar"/>
        </w:rPr>
        <w:t>beauty_amazon</w:t>
      </w:r>
      <w:proofErr w:type="spellEnd"/>
    </w:p>
    <w:p w14:paraId="7DB6CD38" w14:textId="77777777" w:rsidR="007C5E91" w:rsidRPr="006F491D" w:rsidRDefault="007C5E91" w:rsidP="001A5DF5">
      <w:pPr>
        <w:pStyle w:val="ListParagraph"/>
        <w:numPr>
          <w:ilvl w:val="0"/>
          <w:numId w:val="3"/>
        </w:numPr>
        <w:spacing w:line="480" w:lineRule="auto"/>
        <w:jc w:val="both"/>
      </w:pPr>
      <w:r w:rsidRPr="006F491D">
        <w:rPr>
          <w:b/>
          <w:bCs/>
        </w:rPr>
        <w:t>Overview of dataset processing steps:</w:t>
      </w:r>
      <w:r w:rsidRPr="006F491D">
        <w:t xml:space="preserve"> </w:t>
      </w:r>
    </w:p>
    <w:p w14:paraId="68EBD620" w14:textId="53DE2184" w:rsidR="007C5E91" w:rsidRPr="006F491D" w:rsidRDefault="007C5E91" w:rsidP="001A5DF5">
      <w:pPr>
        <w:pStyle w:val="ListParagraph"/>
        <w:numPr>
          <w:ilvl w:val="0"/>
          <w:numId w:val="14"/>
        </w:numPr>
        <w:spacing w:line="480" w:lineRule="auto"/>
        <w:jc w:val="both"/>
      </w:pPr>
      <w:proofErr w:type="spellStart"/>
      <w:r w:rsidRPr="006F491D">
        <w:t>unix_review_time</w:t>
      </w:r>
      <w:proofErr w:type="spellEnd"/>
      <w:r w:rsidRPr="006F491D">
        <w:t xml:space="preserve"> is calculated from </w:t>
      </w:r>
      <w:proofErr w:type="spellStart"/>
      <w:r w:rsidRPr="006F491D">
        <w:t>review_date</w:t>
      </w:r>
      <w:proofErr w:type="spellEnd"/>
      <w:r w:rsidRPr="006F491D">
        <w:t xml:space="preserve"> by the formula applying </w:t>
      </w:r>
      <w:proofErr w:type="gramStart"/>
      <w:r w:rsidR="00E71E19" w:rsidRPr="006F491D">
        <w:t>P</w:t>
      </w:r>
      <w:r w:rsidRPr="006F491D">
        <w:t>andas</w:t>
      </w:r>
      <w:proofErr w:type="gramEnd"/>
      <w:r w:rsidRPr="006F491D">
        <w:t xml:space="preserve"> library </w:t>
      </w:r>
    </w:p>
    <w:p w14:paraId="3A828256" w14:textId="00CE3C42" w:rsidR="007C5E91" w:rsidRPr="006F491D" w:rsidRDefault="007C5E91" w:rsidP="001A5DF5">
      <w:pPr>
        <w:pStyle w:val="ListParagraph"/>
        <w:numPr>
          <w:ilvl w:val="0"/>
          <w:numId w:val="14"/>
        </w:numPr>
        <w:spacing w:line="480" w:lineRule="auto"/>
        <w:jc w:val="both"/>
      </w:pPr>
      <w:r w:rsidRPr="006F491D">
        <w:t xml:space="preserve">Since reviews and </w:t>
      </w:r>
      <w:proofErr w:type="spellStart"/>
      <w:r w:rsidRPr="006F491D">
        <w:t>unix_review_time</w:t>
      </w:r>
      <w:proofErr w:type="spellEnd"/>
      <w:r w:rsidRPr="006F491D">
        <w:t xml:space="preserve"> are two main factors of LDA and TiSASRec, so I first omit any record of user with less than 10 reviews (</w:t>
      </w:r>
      <w:r w:rsidRPr="006F491D">
        <w:rPr>
          <w:b/>
          <w:bCs/>
          <w:i/>
          <w:iCs/>
        </w:rPr>
        <w:t>assuming reviews are the signs of customer’ s interactions with the system)</w:t>
      </w:r>
    </w:p>
    <w:p w14:paraId="3BCEE89F" w14:textId="77777777" w:rsidR="007C5E91" w:rsidRPr="006F491D" w:rsidRDefault="007C5E91" w:rsidP="001A5DF5">
      <w:pPr>
        <w:pStyle w:val="ListParagraph"/>
        <w:numPr>
          <w:ilvl w:val="0"/>
          <w:numId w:val="15"/>
        </w:numPr>
        <w:spacing w:line="480" w:lineRule="auto"/>
        <w:jc w:val="both"/>
      </w:pPr>
      <w:proofErr w:type="spellStart"/>
      <w:r w:rsidRPr="006F491D">
        <w:t>reviews_body</w:t>
      </w:r>
      <w:proofErr w:type="spellEnd"/>
      <w:r w:rsidRPr="006F491D">
        <w:t xml:space="preserve"> and </w:t>
      </w:r>
      <w:proofErr w:type="spellStart"/>
      <w:r w:rsidRPr="006F491D">
        <w:t>reviews_headlines</w:t>
      </w:r>
      <w:proofErr w:type="spellEnd"/>
      <w:r w:rsidRPr="006F491D">
        <w:t xml:space="preserve"> are concatenated into </w:t>
      </w:r>
      <w:proofErr w:type="spellStart"/>
      <w:r w:rsidRPr="006F491D">
        <w:t>review_text</w:t>
      </w:r>
      <w:proofErr w:type="spellEnd"/>
      <w:r w:rsidRPr="006F491D">
        <w:t xml:space="preserve"> to be added into LDA only (to reduce the number of null </w:t>
      </w:r>
      <w:proofErr w:type="spellStart"/>
      <w:proofErr w:type="gramStart"/>
      <w:r w:rsidRPr="006F491D">
        <w:t>review</w:t>
      </w:r>
      <w:proofErr w:type="gramEnd"/>
      <w:r w:rsidRPr="006F491D">
        <w:t>_body</w:t>
      </w:r>
      <w:proofErr w:type="spellEnd"/>
      <w:r w:rsidRPr="006F491D">
        <w:t xml:space="preserve"> or null </w:t>
      </w:r>
      <w:proofErr w:type="spellStart"/>
      <w:r w:rsidRPr="006F491D">
        <w:t>review_headline</w:t>
      </w:r>
      <w:proofErr w:type="spellEnd"/>
      <w:r w:rsidRPr="006F491D">
        <w:t>)</w:t>
      </w:r>
    </w:p>
    <w:p w14:paraId="0BBEEB44" w14:textId="77777777" w:rsidR="007C5E91" w:rsidRPr="006F491D" w:rsidRDefault="007C5E91" w:rsidP="001A5DF5">
      <w:pPr>
        <w:pStyle w:val="ListParagraph"/>
        <w:numPr>
          <w:ilvl w:val="0"/>
          <w:numId w:val="15"/>
        </w:numPr>
        <w:spacing w:line="480" w:lineRule="auto"/>
        <w:jc w:val="both"/>
      </w:pPr>
      <w:r w:rsidRPr="006F491D">
        <w:t xml:space="preserve">Null records are dropped. </w:t>
      </w:r>
    </w:p>
    <w:p w14:paraId="36543877" w14:textId="77777777" w:rsidR="007C5E91" w:rsidRPr="006F491D" w:rsidRDefault="007C5E91" w:rsidP="001A5DF5">
      <w:pPr>
        <w:pStyle w:val="ListParagraph"/>
        <w:numPr>
          <w:ilvl w:val="0"/>
          <w:numId w:val="15"/>
        </w:numPr>
        <w:spacing w:line="480" w:lineRule="auto"/>
        <w:jc w:val="both"/>
      </w:pPr>
      <w:r w:rsidRPr="006F491D">
        <w:t xml:space="preserve">Convert </w:t>
      </w:r>
      <w:proofErr w:type="spellStart"/>
      <w:r w:rsidRPr="006F491D">
        <w:t>customer_id</w:t>
      </w:r>
      <w:proofErr w:type="spellEnd"/>
      <w:r w:rsidRPr="006F491D">
        <w:t xml:space="preserve"> and </w:t>
      </w:r>
      <w:proofErr w:type="spellStart"/>
      <w:r w:rsidRPr="006F491D">
        <w:t>product_id</w:t>
      </w:r>
      <w:proofErr w:type="spellEnd"/>
      <w:r w:rsidRPr="006F491D">
        <w:t xml:space="preserve"> into integer representation by </w:t>
      </w:r>
      <w:proofErr w:type="spellStart"/>
      <w:r w:rsidRPr="006F491D">
        <w:t>Hassh</w:t>
      </w:r>
      <w:proofErr w:type="spellEnd"/>
      <w:r w:rsidRPr="006F491D">
        <w:t xml:space="preserve"> library in Python (customer still hold some string value and all </w:t>
      </w:r>
      <w:proofErr w:type="spellStart"/>
      <w:r w:rsidRPr="006F491D">
        <w:t>product_id</w:t>
      </w:r>
      <w:proofErr w:type="spellEnd"/>
      <w:r w:rsidRPr="006F491D">
        <w:t xml:space="preserve"> are string values, which cause difficulty for </w:t>
      </w:r>
      <w:proofErr w:type="spellStart"/>
      <w:r w:rsidRPr="006F491D">
        <w:t>customer_id</w:t>
      </w:r>
      <w:proofErr w:type="spellEnd"/>
      <w:r w:rsidRPr="006F491D">
        <w:t xml:space="preserve"> and </w:t>
      </w:r>
      <w:proofErr w:type="spellStart"/>
      <w:r w:rsidRPr="006F491D">
        <w:t>product_id</w:t>
      </w:r>
      <w:proofErr w:type="spellEnd"/>
      <w:r w:rsidRPr="006F491D">
        <w:t xml:space="preserve"> to serve as input into TiSASRec). </w:t>
      </w:r>
    </w:p>
    <w:p w14:paraId="51FBE254" w14:textId="2C50FE6E" w:rsidR="00C378BB" w:rsidRPr="006F491D" w:rsidRDefault="007C5E91" w:rsidP="001A5DF5">
      <w:pPr>
        <w:pStyle w:val="ListParagraph"/>
        <w:numPr>
          <w:ilvl w:val="0"/>
          <w:numId w:val="10"/>
        </w:numPr>
        <w:spacing w:line="480" w:lineRule="auto"/>
        <w:jc w:val="both"/>
      </w:pPr>
      <w:r w:rsidRPr="006F491D">
        <w:rPr>
          <w:b/>
          <w:bCs/>
        </w:rPr>
        <w:t xml:space="preserve">Total Remaining Records up until this time is 617, 368 records </w:t>
      </w:r>
      <w:r w:rsidRPr="006F491D">
        <w:t xml:space="preserve">(including some highlight information are customer identities, their </w:t>
      </w:r>
      <w:r w:rsidR="00145035" w:rsidRPr="006F491D">
        <w:t>reviews,</w:t>
      </w:r>
      <w:r w:rsidRPr="006F491D">
        <w:t xml:space="preserve"> and products that those reviews are about). </w:t>
      </w:r>
    </w:p>
    <w:p w14:paraId="4966BF58" w14:textId="77777777" w:rsidR="00C378BB" w:rsidRPr="006F491D" w:rsidRDefault="007C5E91" w:rsidP="001A5DF5">
      <w:pPr>
        <w:pStyle w:val="ListParagraph"/>
        <w:numPr>
          <w:ilvl w:val="0"/>
          <w:numId w:val="19"/>
        </w:numPr>
        <w:spacing w:line="480" w:lineRule="auto"/>
        <w:jc w:val="both"/>
      </w:pPr>
      <w:r w:rsidRPr="006F491D">
        <w:t>From this stage, we can add the containing field into Database for web demo version.</w:t>
      </w:r>
    </w:p>
    <w:p w14:paraId="6997AE80" w14:textId="56530153" w:rsidR="007C5E91" w:rsidRPr="006F491D" w:rsidRDefault="007C5E91" w:rsidP="001A5DF5">
      <w:pPr>
        <w:pStyle w:val="ListParagraph"/>
        <w:numPr>
          <w:ilvl w:val="0"/>
          <w:numId w:val="19"/>
        </w:numPr>
        <w:spacing w:line="480" w:lineRule="auto"/>
        <w:jc w:val="both"/>
      </w:pPr>
      <w:r w:rsidRPr="006F491D">
        <w:t>The current dataset is represented</w:t>
      </w:r>
      <w:r w:rsidRPr="006F491D">
        <w:rPr>
          <w:lang w:val="vi-VN"/>
        </w:rPr>
        <w:t xml:space="preserve"> </w:t>
      </w:r>
      <w:r w:rsidRPr="006F491D">
        <w:t xml:space="preserve">in two formats for two different models– since this is a research and there is no update in real- time update, the current data file is used for offline training of LDA and TiSASRec instead of direct connection to database to inquire data: </w:t>
      </w:r>
    </w:p>
    <w:p w14:paraId="7B0E5B7C" w14:textId="743DA207" w:rsidR="007C5E91" w:rsidRPr="006F491D" w:rsidRDefault="007C5E91" w:rsidP="001A5DF5">
      <w:pPr>
        <w:pStyle w:val="ListParagraph"/>
        <w:numPr>
          <w:ilvl w:val="0"/>
          <w:numId w:val="3"/>
        </w:numPr>
        <w:spacing w:line="480" w:lineRule="auto"/>
        <w:jc w:val="both"/>
        <w:rPr>
          <w:b/>
          <w:bCs/>
          <w:i/>
          <w:iCs/>
        </w:rPr>
      </w:pPr>
      <w:r w:rsidRPr="006F491D">
        <w:rPr>
          <w:b/>
          <w:bCs/>
        </w:rPr>
        <w:lastRenderedPageBreak/>
        <w:t>Dataset for LDA</w:t>
      </w:r>
      <w:r w:rsidRPr="006F491D">
        <w:rPr>
          <w:b/>
          <w:bCs/>
          <w:i/>
          <w:iCs/>
        </w:rPr>
        <w:t>:</w:t>
      </w:r>
    </w:p>
    <w:p w14:paraId="70D88EF8" w14:textId="77777777" w:rsidR="007C5E91" w:rsidRPr="006F491D" w:rsidRDefault="007C5E91" w:rsidP="00CA47D7">
      <w:pPr>
        <w:pStyle w:val="ListParagraph"/>
        <w:spacing w:line="480" w:lineRule="auto"/>
        <w:ind w:left="786"/>
        <w:jc w:val="center"/>
      </w:pPr>
      <w:r w:rsidRPr="006F491D">
        <w:rPr>
          <w:noProof/>
        </w:rPr>
        <w:drawing>
          <wp:inline distT="0" distB="0" distL="0" distR="0" wp14:anchorId="76D24745" wp14:editId="0132B4B0">
            <wp:extent cx="3147786" cy="1350410"/>
            <wp:effectExtent l="0" t="0" r="1905"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64031" cy="1357379"/>
                    </a:xfrm>
                    <a:prstGeom prst="rect">
                      <a:avLst/>
                    </a:prstGeom>
                  </pic:spPr>
                </pic:pic>
              </a:graphicData>
            </a:graphic>
          </wp:inline>
        </w:drawing>
      </w:r>
    </w:p>
    <w:p w14:paraId="56D62A1F" w14:textId="00205FB8" w:rsidR="007C5E91" w:rsidRPr="006F491D" w:rsidRDefault="007C5E91" w:rsidP="00CA47D7">
      <w:pPr>
        <w:pStyle w:val="Title"/>
        <w:spacing w:line="480" w:lineRule="auto"/>
        <w:rPr>
          <w:rStyle w:val="BookTitle"/>
          <w:color w:val="auto"/>
          <w:u w:val="none"/>
        </w:rPr>
      </w:pPr>
      <w:bookmarkStart w:id="107" w:name="fig3_4"/>
      <w:bookmarkStart w:id="108" w:name="_Toc76063888"/>
      <w:bookmarkEnd w:id="107"/>
      <w:r w:rsidRPr="006F491D">
        <w:rPr>
          <w:rStyle w:val="BookTitle"/>
          <w:color w:val="auto"/>
          <w:u w:val="none"/>
        </w:rPr>
        <w:t>Figure 3.</w:t>
      </w:r>
      <w:r w:rsidR="005E0C38" w:rsidRPr="006F491D">
        <w:rPr>
          <w:rStyle w:val="BookTitle"/>
          <w:color w:val="auto"/>
          <w:u w:val="none"/>
        </w:rPr>
        <w:t>8</w:t>
      </w:r>
      <w:r w:rsidRPr="006F491D">
        <w:rPr>
          <w:rStyle w:val="BookTitle"/>
          <w:color w:val="auto"/>
          <w:u w:val="none"/>
        </w:rPr>
        <w:t>. Sample required data for LDA offline training process required fields.</w:t>
      </w:r>
      <w:bookmarkEnd w:id="108"/>
    </w:p>
    <w:p w14:paraId="711AC106" w14:textId="77777777" w:rsidR="007C5E91" w:rsidRPr="006F491D" w:rsidRDefault="007C5E91" w:rsidP="001A5DF5">
      <w:pPr>
        <w:pStyle w:val="ListParagraph"/>
        <w:numPr>
          <w:ilvl w:val="0"/>
          <w:numId w:val="8"/>
        </w:numPr>
        <w:spacing w:line="480" w:lineRule="auto"/>
        <w:jc w:val="both"/>
        <w:rPr>
          <w:b/>
          <w:bCs/>
        </w:rPr>
      </w:pPr>
      <w:proofErr w:type="spellStart"/>
      <w:r w:rsidRPr="006F491D">
        <w:rPr>
          <w:b/>
          <w:bCs/>
        </w:rPr>
        <w:t>customer_id</w:t>
      </w:r>
      <w:proofErr w:type="spellEnd"/>
      <w:r w:rsidRPr="006F491D">
        <w:rPr>
          <w:b/>
          <w:bCs/>
        </w:rPr>
        <w:t xml:space="preserve">: for grouping topic distributions by </w:t>
      </w:r>
      <w:proofErr w:type="spellStart"/>
      <w:r w:rsidRPr="006F491D">
        <w:rPr>
          <w:b/>
          <w:bCs/>
        </w:rPr>
        <w:t>customer_id</w:t>
      </w:r>
      <w:proofErr w:type="spellEnd"/>
      <w:r w:rsidRPr="006F491D">
        <w:rPr>
          <w:b/>
          <w:bCs/>
        </w:rPr>
        <w:t xml:space="preserve"> after review processing by LDA model</w:t>
      </w:r>
    </w:p>
    <w:p w14:paraId="2A6BF440" w14:textId="77777777" w:rsidR="007C5E91" w:rsidRPr="006F491D" w:rsidRDefault="007C5E91" w:rsidP="001A5DF5">
      <w:pPr>
        <w:pStyle w:val="ListParagraph"/>
        <w:numPr>
          <w:ilvl w:val="0"/>
          <w:numId w:val="8"/>
        </w:numPr>
        <w:spacing w:line="480" w:lineRule="auto"/>
        <w:jc w:val="both"/>
        <w:rPr>
          <w:b/>
          <w:bCs/>
        </w:rPr>
      </w:pPr>
      <w:r w:rsidRPr="006F491D">
        <w:rPr>
          <w:b/>
          <w:bCs/>
        </w:rPr>
        <w:t xml:space="preserve">reviews: main input into LDA model to obtaining topics.  </w:t>
      </w:r>
    </w:p>
    <w:p w14:paraId="0A85F27A" w14:textId="77777777" w:rsidR="007C5E91" w:rsidRPr="006F491D" w:rsidRDefault="007C5E91" w:rsidP="00CA47D7">
      <w:pPr>
        <w:spacing w:line="480" w:lineRule="auto"/>
        <w:jc w:val="both"/>
        <w:rPr>
          <w:b/>
          <w:bCs/>
        </w:rPr>
      </w:pPr>
      <w:r w:rsidRPr="006F491D">
        <w:t xml:space="preserve">Input into LDA model is a </w:t>
      </w:r>
      <w:r w:rsidRPr="006F491D">
        <w:rPr>
          <w:b/>
          <w:bCs/>
          <w:i/>
          <w:iCs/>
        </w:rPr>
        <w:t xml:space="preserve">corpus </w:t>
      </w:r>
      <w:r w:rsidRPr="006F491D">
        <w:t xml:space="preserve">including </w:t>
      </w:r>
      <w:r w:rsidRPr="006F491D">
        <w:rPr>
          <w:b/>
          <w:bCs/>
          <w:i/>
          <w:iCs/>
        </w:rPr>
        <w:t>reviews under bag- of- words representation</w:t>
      </w:r>
      <w:r w:rsidRPr="006F491D">
        <w:t xml:space="preserve">. This process of pre- processing and transforming text- form reviews to the LDA Model acceptance is clearly illustrated in </w:t>
      </w:r>
      <w:hyperlink w:anchor="_CHAPTER_4:_IMPLEMENTATION" w:history="1">
        <w:r w:rsidRPr="006F491D">
          <w:rPr>
            <w:rStyle w:val="Hyperlink"/>
            <w:b/>
            <w:bCs/>
            <w:i/>
            <w:iCs/>
            <w:color w:val="auto"/>
            <w:u w:val="none"/>
          </w:rPr>
          <w:t>Chapter 4- Implementation Session</w:t>
        </w:r>
      </w:hyperlink>
      <w:r w:rsidRPr="006F491D">
        <w:rPr>
          <w:b/>
          <w:bCs/>
        </w:rPr>
        <w:t xml:space="preserve">. </w:t>
      </w:r>
    </w:p>
    <w:p w14:paraId="4FB3E0C6" w14:textId="77777777" w:rsidR="007C5E91" w:rsidRPr="006F491D" w:rsidRDefault="007C5E91" w:rsidP="001A5DF5">
      <w:pPr>
        <w:pStyle w:val="ListParagraph"/>
        <w:numPr>
          <w:ilvl w:val="0"/>
          <w:numId w:val="3"/>
        </w:numPr>
        <w:spacing w:line="480" w:lineRule="auto"/>
        <w:jc w:val="both"/>
        <w:rPr>
          <w:b/>
          <w:bCs/>
          <w:i/>
          <w:iCs/>
        </w:rPr>
      </w:pPr>
      <w:r w:rsidRPr="006F491D">
        <w:rPr>
          <w:b/>
          <w:bCs/>
          <w:i/>
          <w:iCs/>
        </w:rPr>
        <w:t xml:space="preserve">Dataset for TiSASRec: </w:t>
      </w:r>
    </w:p>
    <w:p w14:paraId="42C2FD72" w14:textId="77777777" w:rsidR="007C5E91" w:rsidRPr="006F491D" w:rsidRDefault="007C5E91" w:rsidP="00CA47D7">
      <w:pPr>
        <w:pStyle w:val="ListParagraph"/>
        <w:spacing w:line="480" w:lineRule="auto"/>
        <w:ind w:left="786"/>
        <w:jc w:val="center"/>
      </w:pPr>
      <w:r w:rsidRPr="006F491D">
        <w:rPr>
          <w:noProof/>
        </w:rPr>
        <w:drawing>
          <wp:inline distT="0" distB="0" distL="0" distR="0" wp14:anchorId="693D62A0" wp14:editId="6A3A0AC2">
            <wp:extent cx="3117976" cy="1422766"/>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138307" cy="1432043"/>
                    </a:xfrm>
                    <a:prstGeom prst="rect">
                      <a:avLst/>
                    </a:prstGeom>
                  </pic:spPr>
                </pic:pic>
              </a:graphicData>
            </a:graphic>
          </wp:inline>
        </w:drawing>
      </w:r>
    </w:p>
    <w:p w14:paraId="4D81DF5F" w14:textId="5E9FC481" w:rsidR="007C5E91" w:rsidRPr="006F491D" w:rsidRDefault="007C5E91" w:rsidP="00CA47D7">
      <w:pPr>
        <w:pStyle w:val="Title"/>
        <w:spacing w:line="480" w:lineRule="auto"/>
        <w:rPr>
          <w:rStyle w:val="BookTitle"/>
          <w:color w:val="auto"/>
          <w:u w:val="none"/>
        </w:rPr>
      </w:pPr>
      <w:bookmarkStart w:id="109" w:name="fig3_5"/>
      <w:bookmarkStart w:id="110" w:name="_Toc76063889"/>
      <w:bookmarkEnd w:id="109"/>
      <w:r w:rsidRPr="006F491D">
        <w:rPr>
          <w:rStyle w:val="BookTitle"/>
          <w:color w:val="auto"/>
          <w:u w:val="none"/>
        </w:rPr>
        <w:t>Figure 3.</w:t>
      </w:r>
      <w:r w:rsidR="005E0C38" w:rsidRPr="006F491D">
        <w:rPr>
          <w:rStyle w:val="BookTitle"/>
          <w:color w:val="auto"/>
          <w:u w:val="none"/>
        </w:rPr>
        <w:t>9</w:t>
      </w:r>
      <w:r w:rsidRPr="006F491D">
        <w:rPr>
          <w:rStyle w:val="BookTitle"/>
          <w:color w:val="auto"/>
          <w:u w:val="none"/>
        </w:rPr>
        <w:t>. Sample input into TiSASRec Model</w:t>
      </w:r>
      <w:bookmarkEnd w:id="110"/>
    </w:p>
    <w:p w14:paraId="0A631B01" w14:textId="77777777" w:rsidR="007C5E91" w:rsidRPr="006F491D" w:rsidRDefault="007C5E91" w:rsidP="00CA47D7">
      <w:pPr>
        <w:pStyle w:val="ListParagraph"/>
        <w:spacing w:line="480" w:lineRule="auto"/>
        <w:ind w:left="-142"/>
        <w:jc w:val="both"/>
        <w:rPr>
          <w:b/>
          <w:bCs/>
        </w:rPr>
      </w:pPr>
      <w:r w:rsidRPr="006F491D">
        <w:rPr>
          <w:b/>
          <w:bCs/>
        </w:rPr>
        <w:t xml:space="preserve">Required fields: </w:t>
      </w:r>
    </w:p>
    <w:p w14:paraId="170FA086" w14:textId="77777777" w:rsidR="007C5E91" w:rsidRPr="006F491D" w:rsidRDefault="007C5E91" w:rsidP="001A5DF5">
      <w:pPr>
        <w:pStyle w:val="ListParagraph"/>
        <w:numPr>
          <w:ilvl w:val="0"/>
          <w:numId w:val="8"/>
        </w:numPr>
        <w:spacing w:line="480" w:lineRule="auto"/>
        <w:jc w:val="both"/>
        <w:rPr>
          <w:b/>
          <w:bCs/>
        </w:rPr>
      </w:pPr>
      <w:proofErr w:type="spellStart"/>
      <w:r w:rsidRPr="006F491D">
        <w:rPr>
          <w:b/>
          <w:bCs/>
        </w:rPr>
        <w:t>customer_id</w:t>
      </w:r>
      <w:proofErr w:type="spellEnd"/>
      <w:r w:rsidRPr="006F491D">
        <w:rPr>
          <w:b/>
          <w:bCs/>
        </w:rPr>
        <w:t>: main input into TiSASRec Model</w:t>
      </w:r>
    </w:p>
    <w:p w14:paraId="4D8E0022" w14:textId="77777777" w:rsidR="007C5E91" w:rsidRPr="006F491D" w:rsidRDefault="007C5E91" w:rsidP="001A5DF5">
      <w:pPr>
        <w:pStyle w:val="ListParagraph"/>
        <w:numPr>
          <w:ilvl w:val="0"/>
          <w:numId w:val="8"/>
        </w:numPr>
        <w:spacing w:line="480" w:lineRule="auto"/>
        <w:jc w:val="both"/>
        <w:rPr>
          <w:b/>
          <w:bCs/>
        </w:rPr>
      </w:pPr>
      <w:proofErr w:type="spellStart"/>
      <w:r w:rsidRPr="006F491D">
        <w:rPr>
          <w:b/>
          <w:bCs/>
        </w:rPr>
        <w:t>product_id</w:t>
      </w:r>
      <w:proofErr w:type="spellEnd"/>
      <w:r w:rsidRPr="006F491D">
        <w:rPr>
          <w:b/>
          <w:bCs/>
        </w:rPr>
        <w:t xml:space="preserve">: main input into TiSASRec Model </w:t>
      </w:r>
    </w:p>
    <w:p w14:paraId="5BA7EED1" w14:textId="132A03F8" w:rsidR="007C5E91" w:rsidRPr="006F491D" w:rsidRDefault="007C5E91" w:rsidP="001A5DF5">
      <w:pPr>
        <w:pStyle w:val="ListParagraph"/>
        <w:numPr>
          <w:ilvl w:val="0"/>
          <w:numId w:val="8"/>
        </w:numPr>
        <w:spacing w:line="480" w:lineRule="auto"/>
        <w:jc w:val="both"/>
        <w:rPr>
          <w:b/>
          <w:bCs/>
        </w:rPr>
      </w:pPr>
      <w:proofErr w:type="spellStart"/>
      <w:r w:rsidRPr="006F491D">
        <w:rPr>
          <w:b/>
          <w:bCs/>
        </w:rPr>
        <w:t>unix_review_time</w:t>
      </w:r>
      <w:proofErr w:type="spellEnd"/>
      <w:r w:rsidRPr="006F491D">
        <w:rPr>
          <w:b/>
          <w:bCs/>
        </w:rPr>
        <w:t>: main input into TiSASRec Model</w:t>
      </w:r>
    </w:p>
    <w:p w14:paraId="6E234151" w14:textId="4603EECB" w:rsidR="00192AEE" w:rsidRPr="006F491D" w:rsidRDefault="007C5E91" w:rsidP="009F4E6D">
      <w:pPr>
        <w:pStyle w:val="ListParagraph"/>
        <w:spacing w:line="480" w:lineRule="auto"/>
        <w:ind w:left="0" w:firstLine="692"/>
        <w:jc w:val="both"/>
      </w:pPr>
      <w:r w:rsidRPr="006F491D">
        <w:lastRenderedPageBreak/>
        <w:t xml:space="preserve">Input into TiSASRec is a .txt file including three columns corresponding to </w:t>
      </w:r>
      <w:proofErr w:type="spellStart"/>
      <w:r w:rsidRPr="006F491D">
        <w:t>customer_id</w:t>
      </w:r>
      <w:proofErr w:type="spellEnd"/>
      <w:r w:rsidRPr="006F491D">
        <w:t xml:space="preserve">, </w:t>
      </w:r>
      <w:proofErr w:type="spellStart"/>
      <w:r w:rsidRPr="006F491D">
        <w:t>product_id</w:t>
      </w:r>
      <w:proofErr w:type="spellEnd"/>
      <w:r w:rsidRPr="006F491D">
        <w:t xml:space="preserve">, </w:t>
      </w:r>
      <w:proofErr w:type="spellStart"/>
      <w:r w:rsidRPr="006F491D">
        <w:t>unix_review_time</w:t>
      </w:r>
      <w:proofErr w:type="spellEnd"/>
      <w:r w:rsidRPr="006F491D">
        <w:t xml:space="preserve">; each row is customer- interaction records followed by the order: </w:t>
      </w:r>
      <w:proofErr w:type="spellStart"/>
      <w:r w:rsidRPr="006F491D">
        <w:t>customer_id</w:t>
      </w:r>
      <w:proofErr w:type="spellEnd"/>
      <w:r w:rsidRPr="006F491D">
        <w:t xml:space="preserve"> [\t] </w:t>
      </w:r>
      <w:proofErr w:type="spellStart"/>
      <w:r w:rsidRPr="006F491D">
        <w:t>product_id</w:t>
      </w:r>
      <w:proofErr w:type="spellEnd"/>
      <w:r w:rsidRPr="006F491D">
        <w:t xml:space="preserve"> [\t] </w:t>
      </w:r>
      <w:proofErr w:type="spellStart"/>
      <w:r w:rsidRPr="006F491D">
        <w:t>unix_review_tim</w:t>
      </w:r>
      <w:r w:rsidR="00192AEE" w:rsidRPr="006F491D">
        <w:t>e</w:t>
      </w:r>
      <w:proofErr w:type="spellEnd"/>
    </w:p>
    <w:p w14:paraId="49ACE545" w14:textId="77777777" w:rsidR="00192AEE" w:rsidRPr="006F491D" w:rsidRDefault="00192AEE" w:rsidP="00CA47D7">
      <w:pPr>
        <w:spacing w:line="480" w:lineRule="auto"/>
      </w:pPr>
      <w:bookmarkStart w:id="111" w:name="_Toc75177287"/>
      <w:r w:rsidRPr="006F491D">
        <w:t>Implementation of LDA offline training process</w:t>
      </w:r>
      <w:bookmarkEnd w:id="111"/>
    </w:p>
    <w:p w14:paraId="08E46BE0" w14:textId="3AFDF0FB" w:rsidR="00192AEE" w:rsidRPr="006F491D" w:rsidRDefault="00192AEE" w:rsidP="009F4E6D">
      <w:pPr>
        <w:pStyle w:val="ListParagraph"/>
        <w:spacing w:line="480" w:lineRule="auto"/>
        <w:ind w:left="0" w:firstLine="692"/>
        <w:jc w:val="both"/>
      </w:pPr>
      <w:r w:rsidRPr="006F491D">
        <w:t>The</w:t>
      </w:r>
      <w:r w:rsidRPr="006F491D">
        <w:rPr>
          <w:lang w:val="vi-VN"/>
        </w:rPr>
        <w:t xml:space="preserve"> main </w:t>
      </w:r>
      <w:r w:rsidRPr="006F491D">
        <w:t xml:space="preserve">input into LDA model are reviews. Since that these provided from Amazon reviews are collected from their web based, reviews may contain unexpected characters and cause difficulty for the transformation phase. Therefore, these reviews </w:t>
      </w:r>
      <w:r w:rsidR="00145035" w:rsidRPr="006F491D">
        <w:t>must</w:t>
      </w:r>
      <w:r w:rsidRPr="006F491D">
        <w:t xml:space="preserve"> be pre- processed first before any further implementation.</w:t>
      </w:r>
    </w:p>
    <w:p w14:paraId="616C808B" w14:textId="77777777" w:rsidR="00C378BB" w:rsidRPr="006F491D" w:rsidRDefault="00C378BB" w:rsidP="00CA47D7">
      <w:pPr>
        <w:pStyle w:val="ListParagraph"/>
        <w:spacing w:line="480" w:lineRule="auto"/>
        <w:ind w:left="0"/>
        <w:jc w:val="both"/>
      </w:pPr>
    </w:p>
    <w:p w14:paraId="255FB69E" w14:textId="10EBB3CA" w:rsidR="00C378BB" w:rsidRPr="006F491D" w:rsidRDefault="00C378BB" w:rsidP="0083389D">
      <w:pPr>
        <w:pStyle w:val="ListParagraph"/>
        <w:numPr>
          <w:ilvl w:val="2"/>
          <w:numId w:val="18"/>
        </w:numPr>
        <w:spacing w:line="480" w:lineRule="auto"/>
        <w:jc w:val="both"/>
        <w:rPr>
          <w:b/>
          <w:bCs/>
          <w:sz w:val="28"/>
          <w:szCs w:val="28"/>
        </w:rPr>
      </w:pPr>
      <w:r w:rsidRPr="006F491D">
        <w:rPr>
          <w:b/>
          <w:bCs/>
          <w:sz w:val="28"/>
          <w:szCs w:val="28"/>
        </w:rPr>
        <w:t>Implementation for offline training of LDA</w:t>
      </w:r>
    </w:p>
    <w:p w14:paraId="3E0B21C1" w14:textId="3D536A1A" w:rsidR="00192AEE" w:rsidRPr="006F491D" w:rsidRDefault="00192AEE" w:rsidP="0083389D">
      <w:pPr>
        <w:pStyle w:val="ListParagraph"/>
        <w:numPr>
          <w:ilvl w:val="0"/>
          <w:numId w:val="33"/>
        </w:numPr>
        <w:spacing w:line="480" w:lineRule="auto"/>
        <w:jc w:val="both"/>
        <w:rPr>
          <w:b/>
          <w:bCs/>
        </w:rPr>
      </w:pPr>
      <w:r w:rsidRPr="006F491D">
        <w:rPr>
          <w:b/>
          <w:bCs/>
        </w:rPr>
        <w:t xml:space="preserve">Pre- processing reviews </w:t>
      </w:r>
    </w:p>
    <w:p w14:paraId="4C1AB77D" w14:textId="77777777" w:rsidR="00192AEE" w:rsidRPr="006F491D" w:rsidRDefault="00192AEE" w:rsidP="00CA47D7">
      <w:pPr>
        <w:pStyle w:val="ListParagraph"/>
        <w:spacing w:line="480" w:lineRule="auto"/>
        <w:ind w:left="0"/>
        <w:jc w:val="center"/>
        <w:rPr>
          <w:b/>
          <w:bCs/>
        </w:rPr>
      </w:pPr>
      <w:bookmarkStart w:id="112" w:name="fig4_12"/>
      <w:bookmarkEnd w:id="112"/>
      <w:r w:rsidRPr="006F491D">
        <w:rPr>
          <w:b/>
          <w:bCs/>
          <w:noProof/>
        </w:rPr>
        <w:drawing>
          <wp:inline distT="0" distB="0" distL="0" distR="0" wp14:anchorId="10A4A1DD" wp14:editId="65D3837D">
            <wp:extent cx="4605710" cy="2610636"/>
            <wp:effectExtent l="0" t="0" r="4445"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26866" cy="2622628"/>
                    </a:xfrm>
                    <a:prstGeom prst="rect">
                      <a:avLst/>
                    </a:prstGeom>
                  </pic:spPr>
                </pic:pic>
              </a:graphicData>
            </a:graphic>
          </wp:inline>
        </w:drawing>
      </w:r>
    </w:p>
    <w:p w14:paraId="3BAABE0C" w14:textId="386F67DA" w:rsidR="001F0996" w:rsidRPr="006F491D" w:rsidRDefault="00192AEE" w:rsidP="00F343B5">
      <w:pPr>
        <w:pStyle w:val="Title"/>
        <w:spacing w:line="480" w:lineRule="auto"/>
        <w:rPr>
          <w:rStyle w:val="BookTitle"/>
          <w:noProof w:val="0"/>
          <w:color w:val="auto"/>
          <w:u w:val="none"/>
        </w:rPr>
      </w:pPr>
      <w:bookmarkStart w:id="113" w:name="_Toc76063890"/>
      <w:r w:rsidRPr="006F491D">
        <w:rPr>
          <w:rStyle w:val="BookTitle"/>
          <w:noProof w:val="0"/>
          <w:color w:val="auto"/>
          <w:u w:val="none"/>
        </w:rPr>
        <w:t>Figure 3.</w:t>
      </w:r>
      <w:r w:rsidR="00C378BB" w:rsidRPr="006F491D">
        <w:rPr>
          <w:rStyle w:val="BookTitle"/>
          <w:noProof w:val="0"/>
          <w:color w:val="auto"/>
          <w:u w:val="none"/>
        </w:rPr>
        <w:t>10</w:t>
      </w:r>
      <w:r w:rsidRPr="006F491D">
        <w:rPr>
          <w:rStyle w:val="BookTitle"/>
          <w:noProof w:val="0"/>
          <w:color w:val="auto"/>
          <w:u w:val="none"/>
        </w:rPr>
        <w:t xml:space="preserve">. </w:t>
      </w:r>
      <w:r w:rsidR="00C378BB" w:rsidRPr="006F491D">
        <w:rPr>
          <w:rStyle w:val="BookTitle"/>
          <w:noProof w:val="0"/>
          <w:color w:val="auto"/>
          <w:u w:val="none"/>
        </w:rPr>
        <w:t>Main Steps for pre- processing text</w:t>
      </w:r>
      <w:r w:rsidR="00F343B5" w:rsidRPr="006F491D">
        <w:rPr>
          <w:rStyle w:val="BookTitle"/>
          <w:noProof w:val="0"/>
          <w:color w:val="auto"/>
          <w:u w:val="none"/>
        </w:rPr>
        <w:t>s</w:t>
      </w:r>
      <w:bookmarkEnd w:id="113"/>
    </w:p>
    <w:p w14:paraId="28BC792F" w14:textId="6D71E6E6" w:rsidR="00192AEE" w:rsidRPr="006F491D" w:rsidRDefault="00192AEE" w:rsidP="0083389D">
      <w:pPr>
        <w:pStyle w:val="ListParagraph"/>
        <w:numPr>
          <w:ilvl w:val="0"/>
          <w:numId w:val="33"/>
        </w:numPr>
        <w:spacing w:line="480" w:lineRule="auto"/>
        <w:jc w:val="both"/>
        <w:rPr>
          <w:b/>
          <w:bCs/>
        </w:rPr>
      </w:pPr>
      <w:bookmarkStart w:id="114" w:name="fig4_13"/>
      <w:bookmarkEnd w:id="114"/>
      <w:r w:rsidRPr="006F491D">
        <w:rPr>
          <w:b/>
          <w:bCs/>
        </w:rPr>
        <w:t>Transforming reviews into corpus</w:t>
      </w:r>
    </w:p>
    <w:p w14:paraId="6181BB57" w14:textId="6608163E" w:rsidR="00192AEE" w:rsidRPr="006F491D" w:rsidRDefault="00192AEE" w:rsidP="009F4E6D">
      <w:pPr>
        <w:pStyle w:val="ListParagraph"/>
        <w:spacing w:line="480" w:lineRule="auto"/>
        <w:ind w:left="0" w:firstLine="692"/>
        <w:jc w:val="both"/>
      </w:pPr>
      <w:r w:rsidRPr="006F491D">
        <w:t xml:space="preserve">Reviews are input into LDA model for topic patterns extraction. However, the model acceptance of input are reviews under bag- of- words representation. Therefore, the text </w:t>
      </w:r>
      <w:r w:rsidR="00145035" w:rsidRPr="006F491D">
        <w:t>must</w:t>
      </w:r>
      <w:r w:rsidRPr="006F491D">
        <w:t xml:space="preserve"> be initially transformed into the correct format – which is the bag- of- words format. </w:t>
      </w:r>
    </w:p>
    <w:p w14:paraId="48FCEC72" w14:textId="77777777" w:rsidR="00192AEE" w:rsidRPr="006F491D" w:rsidRDefault="00192AEE" w:rsidP="009F4E6D">
      <w:pPr>
        <w:pStyle w:val="ListParagraph"/>
        <w:spacing w:line="480" w:lineRule="auto"/>
        <w:ind w:left="0" w:firstLine="692"/>
        <w:jc w:val="both"/>
      </w:pPr>
      <w:r w:rsidRPr="006F491D">
        <w:lastRenderedPageBreak/>
        <w:t xml:space="preserve">After pre- processing, when all the reviews are represented in list of each review’ s usable words, we start to form the overall corpus and dictionary by applying </w:t>
      </w:r>
      <w:proofErr w:type="spellStart"/>
      <w:proofErr w:type="gramStart"/>
      <w:r w:rsidRPr="006F491D">
        <w:rPr>
          <w:b/>
          <w:bCs/>
          <w:i/>
          <w:iCs/>
        </w:rPr>
        <w:t>genism.corpora</w:t>
      </w:r>
      <w:proofErr w:type="spellEnd"/>
      <w:proofErr w:type="gramEnd"/>
      <w:r w:rsidRPr="006F491D">
        <w:rPr>
          <w:b/>
          <w:bCs/>
          <w:i/>
          <w:iCs/>
        </w:rPr>
        <w:t xml:space="preserve"> library</w:t>
      </w:r>
      <w:r w:rsidRPr="006F491D">
        <w:t xml:space="preserve">: </w:t>
      </w:r>
    </w:p>
    <w:p w14:paraId="2A07A436" w14:textId="77777777" w:rsidR="00192AEE" w:rsidRPr="006F491D" w:rsidRDefault="00192AEE" w:rsidP="00CA47D7">
      <w:pPr>
        <w:pStyle w:val="ListParagraph"/>
        <w:spacing w:line="480" w:lineRule="auto"/>
        <w:ind w:left="0"/>
        <w:jc w:val="center"/>
      </w:pPr>
      <w:r w:rsidRPr="006F491D">
        <w:rPr>
          <w:noProof/>
        </w:rPr>
        <w:drawing>
          <wp:inline distT="0" distB="0" distL="0" distR="0" wp14:anchorId="0278C614" wp14:editId="6E5391AE">
            <wp:extent cx="5394914" cy="2093720"/>
            <wp:effectExtent l="0" t="0" r="3175" b="190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8714" cy="2099075"/>
                    </a:xfrm>
                    <a:prstGeom prst="rect">
                      <a:avLst/>
                    </a:prstGeom>
                  </pic:spPr>
                </pic:pic>
              </a:graphicData>
            </a:graphic>
          </wp:inline>
        </w:drawing>
      </w:r>
    </w:p>
    <w:p w14:paraId="0BED1E31" w14:textId="552D5D5C" w:rsidR="00192AEE" w:rsidRPr="006F491D" w:rsidRDefault="00192AEE" w:rsidP="00CA47D7">
      <w:pPr>
        <w:pStyle w:val="Title"/>
        <w:spacing w:line="480" w:lineRule="auto"/>
        <w:rPr>
          <w:rStyle w:val="BookTitle"/>
          <w:color w:val="auto"/>
          <w:u w:val="none"/>
        </w:rPr>
      </w:pPr>
      <w:bookmarkStart w:id="115" w:name="fig4_15"/>
      <w:bookmarkStart w:id="116" w:name="_Toc76063891"/>
      <w:bookmarkEnd w:id="115"/>
      <w:r w:rsidRPr="006F491D">
        <w:rPr>
          <w:rStyle w:val="BookTitle"/>
          <w:color w:val="auto"/>
          <w:u w:val="none"/>
        </w:rPr>
        <w:t xml:space="preserve">Figure </w:t>
      </w:r>
      <w:r w:rsidR="00C378BB" w:rsidRPr="006F491D">
        <w:rPr>
          <w:rStyle w:val="BookTitle"/>
          <w:color w:val="auto"/>
          <w:u w:val="none"/>
        </w:rPr>
        <w:t>3</w:t>
      </w:r>
      <w:r w:rsidRPr="006F491D">
        <w:rPr>
          <w:rStyle w:val="BookTitle"/>
          <w:color w:val="auto"/>
          <w:u w:val="none"/>
        </w:rPr>
        <w:t>.</w:t>
      </w:r>
      <w:r w:rsidR="00C378BB" w:rsidRPr="006F491D">
        <w:rPr>
          <w:rStyle w:val="BookTitle"/>
          <w:color w:val="auto"/>
          <w:u w:val="none"/>
        </w:rPr>
        <w:t>11.</w:t>
      </w:r>
      <w:r w:rsidRPr="006F491D">
        <w:rPr>
          <w:rStyle w:val="BookTitle"/>
          <w:color w:val="auto"/>
          <w:u w:val="none"/>
        </w:rPr>
        <w:t xml:space="preserve"> Implementation for creating corpus and dictionary</w:t>
      </w:r>
      <w:bookmarkEnd w:id="116"/>
    </w:p>
    <w:p w14:paraId="48636FB5" w14:textId="77777777" w:rsidR="00FC7201" w:rsidRPr="006F491D" w:rsidRDefault="00FC7201" w:rsidP="00FC7201"/>
    <w:p w14:paraId="5131A01C" w14:textId="1FCDF1B3" w:rsidR="001F0996" w:rsidRPr="006F491D" w:rsidRDefault="001F0996" w:rsidP="0083389D">
      <w:pPr>
        <w:pStyle w:val="ListParagraph"/>
        <w:numPr>
          <w:ilvl w:val="0"/>
          <w:numId w:val="33"/>
        </w:numPr>
        <w:spacing w:line="480" w:lineRule="auto"/>
        <w:rPr>
          <w:iCs/>
          <w:spacing w:val="5"/>
        </w:rPr>
      </w:pPr>
      <w:r w:rsidRPr="006F491D">
        <w:rPr>
          <w:rStyle w:val="BookTitle"/>
          <w:b/>
          <w:bCs/>
          <w:color w:val="auto"/>
          <w:u w:val="none"/>
        </w:rPr>
        <w:t>Training LDA Model</w:t>
      </w:r>
    </w:p>
    <w:p w14:paraId="380F4813" w14:textId="5E3A8A57" w:rsidR="00192AEE" w:rsidRPr="006F491D" w:rsidRDefault="0083389D" w:rsidP="0083389D">
      <w:pPr>
        <w:spacing w:line="480" w:lineRule="auto"/>
        <w:ind w:left="1419"/>
        <w:jc w:val="both"/>
        <w:rPr>
          <w:b/>
          <w:bCs/>
          <w:i/>
          <w:iCs/>
        </w:rPr>
      </w:pPr>
      <w:bookmarkStart w:id="117" w:name="tabl4_1"/>
      <w:bookmarkEnd w:id="117"/>
      <w:r w:rsidRPr="006F491D">
        <w:rPr>
          <w:b/>
          <w:bCs/>
          <w:i/>
          <w:iCs/>
        </w:rPr>
        <w:t>c.1.</w:t>
      </w:r>
      <w:r w:rsidRPr="006F491D">
        <w:rPr>
          <w:b/>
          <w:bCs/>
          <w:i/>
          <w:iCs/>
        </w:rPr>
        <w:tab/>
      </w:r>
      <w:r w:rsidR="00192AEE" w:rsidRPr="006F491D">
        <w:rPr>
          <w:b/>
          <w:bCs/>
          <w:i/>
          <w:iCs/>
        </w:rPr>
        <w:t xml:space="preserve">LDA from </w:t>
      </w:r>
      <w:proofErr w:type="spellStart"/>
      <w:proofErr w:type="gramStart"/>
      <w:r w:rsidR="00192AEE" w:rsidRPr="006F491D">
        <w:rPr>
          <w:b/>
          <w:bCs/>
          <w:i/>
          <w:iCs/>
        </w:rPr>
        <w:t>genism.wrappers</w:t>
      </w:r>
      <w:proofErr w:type="gramEnd"/>
      <w:r w:rsidR="00192AEE" w:rsidRPr="006F491D">
        <w:rPr>
          <w:b/>
          <w:bCs/>
          <w:i/>
          <w:iCs/>
        </w:rPr>
        <w:t>.ldamallet</w:t>
      </w:r>
      <w:proofErr w:type="spellEnd"/>
      <w:r w:rsidR="00192AEE" w:rsidRPr="006F491D">
        <w:rPr>
          <w:b/>
          <w:bCs/>
          <w:i/>
          <w:iCs/>
        </w:rPr>
        <w:t xml:space="preserve"> library overview</w:t>
      </w:r>
    </w:p>
    <w:p w14:paraId="3D4CC74C" w14:textId="77777777" w:rsidR="00192AEE" w:rsidRPr="006F491D" w:rsidRDefault="00192AEE" w:rsidP="00CA47D7">
      <w:pPr>
        <w:pStyle w:val="ListParagraph"/>
        <w:spacing w:line="480" w:lineRule="auto"/>
        <w:ind w:left="-142" w:firstLine="680"/>
        <w:jc w:val="both"/>
      </w:pPr>
      <w:r w:rsidRPr="006F491D">
        <w:t xml:space="preserve">Mallet is a Java- based package for statistical natural processing, classification, clustering, topic modeling, and other machine learning applications. This package and genism provide alike functions supports the text representation into vector form for usable information by computers </w:t>
      </w:r>
      <w:hyperlink w:anchor="ref35" w:history="1">
        <w:r w:rsidRPr="006F491D">
          <w:rPr>
            <w:rStyle w:val="Hyperlink"/>
            <w:color w:val="auto"/>
            <w:u w:val="none"/>
          </w:rPr>
          <w:t>[35]</w:t>
        </w:r>
      </w:hyperlink>
      <w:r w:rsidRPr="006F491D">
        <w:t>.</w:t>
      </w:r>
    </w:p>
    <w:p w14:paraId="45868E38" w14:textId="59935497" w:rsidR="00192AEE" w:rsidRPr="006F491D" w:rsidRDefault="00192AEE" w:rsidP="001A5DF5">
      <w:pPr>
        <w:pStyle w:val="ListParagraph"/>
        <w:numPr>
          <w:ilvl w:val="0"/>
          <w:numId w:val="3"/>
        </w:numPr>
        <w:spacing w:line="480" w:lineRule="auto"/>
        <w:jc w:val="both"/>
        <w:rPr>
          <w:b/>
          <w:bCs/>
          <w:i/>
          <w:iCs/>
        </w:rPr>
      </w:pPr>
      <w:r w:rsidRPr="006F491D">
        <w:rPr>
          <w:b/>
          <w:bCs/>
          <w:i/>
          <w:iCs/>
        </w:rPr>
        <w:t xml:space="preserve">Sample </w:t>
      </w:r>
      <w:proofErr w:type="spellStart"/>
      <w:r w:rsidRPr="006F491D">
        <w:rPr>
          <w:b/>
          <w:bCs/>
          <w:i/>
          <w:iCs/>
        </w:rPr>
        <w:t>lda</w:t>
      </w:r>
      <w:proofErr w:type="spellEnd"/>
      <w:r w:rsidRPr="006F491D">
        <w:rPr>
          <w:b/>
          <w:bCs/>
          <w:i/>
          <w:iCs/>
        </w:rPr>
        <w:t xml:space="preserve"> model generation from genism wrappers LDA Mallet model: </w:t>
      </w:r>
    </w:p>
    <w:p w14:paraId="5CBE6DB7" w14:textId="0BFCC668" w:rsidR="00AC485B" w:rsidRPr="006F491D" w:rsidRDefault="00E74C9E" w:rsidP="00CA47D7">
      <w:pPr>
        <w:spacing w:line="480" w:lineRule="auto"/>
        <w:rPr>
          <w:i/>
          <w:iCs/>
        </w:rPr>
      </w:pPr>
      <w:proofErr w:type="spellStart"/>
      <w:r w:rsidRPr="006F491D">
        <w:rPr>
          <w:i/>
          <w:iCs/>
        </w:rPr>
        <w:t>lda</w:t>
      </w:r>
      <w:proofErr w:type="spellEnd"/>
      <w:r w:rsidRPr="006F491D">
        <w:rPr>
          <w:i/>
          <w:iCs/>
        </w:rPr>
        <w:t xml:space="preserve"> = </w:t>
      </w:r>
      <w:proofErr w:type="spellStart"/>
      <w:proofErr w:type="gramStart"/>
      <w:r w:rsidRPr="006F491D">
        <w:rPr>
          <w:i/>
          <w:iCs/>
        </w:rPr>
        <w:t>genism.models</w:t>
      </w:r>
      <w:proofErr w:type="gramEnd"/>
      <w:r w:rsidRPr="006F491D">
        <w:rPr>
          <w:i/>
          <w:iCs/>
        </w:rPr>
        <w:t>.wrappers.ldamallet.LdaMallet</w:t>
      </w:r>
      <w:proofErr w:type="spellEnd"/>
      <w:r w:rsidRPr="006F491D">
        <w:rPr>
          <w:i/>
          <w:iCs/>
        </w:rPr>
        <w:t>(</w:t>
      </w:r>
      <w:proofErr w:type="spellStart"/>
      <w:r w:rsidRPr="006F491D">
        <w:rPr>
          <w:i/>
          <w:iCs/>
        </w:rPr>
        <w:t>mallet_path</w:t>
      </w:r>
      <w:proofErr w:type="spellEnd"/>
      <w:r w:rsidRPr="006F491D">
        <w:rPr>
          <w:i/>
          <w:iCs/>
        </w:rPr>
        <w:t xml:space="preserve">= </w:t>
      </w:r>
      <w:proofErr w:type="spellStart"/>
      <w:r w:rsidRPr="006F491D">
        <w:rPr>
          <w:i/>
          <w:iCs/>
        </w:rPr>
        <w:t>mallet_path</w:t>
      </w:r>
      <w:proofErr w:type="spellEnd"/>
      <w:r w:rsidRPr="006F491D">
        <w:rPr>
          <w:i/>
          <w:iCs/>
        </w:rPr>
        <w:t xml:space="preserve">, corpus = corpus, dictionary = dictionary, </w:t>
      </w:r>
      <w:proofErr w:type="spellStart"/>
      <w:r w:rsidRPr="006F491D">
        <w:rPr>
          <w:i/>
          <w:iCs/>
        </w:rPr>
        <w:t>num_topics</w:t>
      </w:r>
      <w:proofErr w:type="spellEnd"/>
      <w:r w:rsidRPr="006F491D">
        <w:rPr>
          <w:i/>
          <w:iCs/>
        </w:rPr>
        <w:t xml:space="preserve"> = 10, iterations = 200, </w:t>
      </w:r>
      <w:proofErr w:type="spellStart"/>
      <w:r w:rsidRPr="006F491D">
        <w:rPr>
          <w:i/>
          <w:iCs/>
        </w:rPr>
        <w:t>random_seed</w:t>
      </w:r>
      <w:proofErr w:type="spellEnd"/>
      <w:r w:rsidRPr="006F491D">
        <w:rPr>
          <w:i/>
          <w:iCs/>
        </w:rPr>
        <w:t xml:space="preserve"> = 42, alpha = 0.01)</w:t>
      </w:r>
      <w:r w:rsidR="00AC485B" w:rsidRPr="006F491D">
        <w:rPr>
          <w:i/>
          <w:iCs/>
        </w:rPr>
        <w:br w:type="page"/>
      </w:r>
    </w:p>
    <w:p w14:paraId="7B54384D" w14:textId="77777777" w:rsidR="00E74C9E" w:rsidRPr="006F491D" w:rsidRDefault="00E74C9E" w:rsidP="00CA47D7">
      <w:pPr>
        <w:spacing w:line="480" w:lineRule="auto"/>
        <w:rPr>
          <w:i/>
          <w:iCs/>
        </w:rPr>
      </w:pPr>
    </w:p>
    <w:p w14:paraId="772D6FBF" w14:textId="51700733" w:rsidR="00192AEE" w:rsidRPr="006F491D" w:rsidRDefault="00192AEE" w:rsidP="00B86564">
      <w:pPr>
        <w:pStyle w:val="Quote"/>
        <w:rPr>
          <w:rStyle w:val="BookTitle"/>
          <w:noProof w:val="0"/>
          <w:color w:val="auto"/>
          <w:u w:val="none"/>
        </w:rPr>
      </w:pPr>
      <w:bookmarkStart w:id="118" w:name="_Toc76060197"/>
      <w:bookmarkStart w:id="119" w:name="_Toc76063861"/>
      <w:bookmarkStart w:id="120" w:name="tabl4_2"/>
      <w:r w:rsidRPr="006F491D">
        <w:rPr>
          <w:rStyle w:val="BookTitle"/>
          <w:noProof w:val="0"/>
          <w:color w:val="auto"/>
          <w:u w:val="none"/>
        </w:rPr>
        <w:t xml:space="preserve">Table </w:t>
      </w:r>
      <w:r w:rsidR="00EF095A" w:rsidRPr="006F491D">
        <w:rPr>
          <w:rStyle w:val="BookTitle"/>
          <w:noProof w:val="0"/>
          <w:color w:val="auto"/>
          <w:u w:val="none"/>
        </w:rPr>
        <w:t>3</w:t>
      </w:r>
      <w:r w:rsidRPr="006F491D">
        <w:rPr>
          <w:rStyle w:val="BookTitle"/>
          <w:noProof w:val="0"/>
          <w:color w:val="auto"/>
          <w:u w:val="none"/>
        </w:rPr>
        <w:t>.</w:t>
      </w:r>
      <w:r w:rsidR="00AD5000" w:rsidRPr="006F491D">
        <w:rPr>
          <w:rStyle w:val="BookTitle"/>
          <w:noProof w:val="0"/>
          <w:color w:val="auto"/>
          <w:u w:val="none"/>
        </w:rPr>
        <w:t>1</w:t>
      </w:r>
      <w:r w:rsidRPr="006F491D">
        <w:rPr>
          <w:rStyle w:val="BookTitle"/>
          <w:noProof w:val="0"/>
          <w:color w:val="auto"/>
          <w:u w:val="none"/>
        </w:rPr>
        <w:t>. Parameters and Corresponding Description for genism LDA Mallet</w:t>
      </w:r>
      <w:bookmarkEnd w:id="118"/>
      <w:bookmarkEnd w:id="119"/>
      <w:r w:rsidR="00AD5000" w:rsidRPr="006F491D">
        <w:rPr>
          <w:rStyle w:val="BookTitle"/>
          <w:noProof w:val="0"/>
          <w:color w:val="auto"/>
          <w:u w:val="none"/>
        </w:rPr>
        <w:t xml:space="preserve"> </w:t>
      </w:r>
    </w:p>
    <w:p w14:paraId="51D11AC0" w14:textId="77777777" w:rsidR="00B86564" w:rsidRPr="006F491D" w:rsidRDefault="00B86564" w:rsidP="00B86564"/>
    <w:tbl>
      <w:tblPr>
        <w:tblStyle w:val="TableGrid"/>
        <w:tblW w:w="8533" w:type="dxa"/>
        <w:jc w:val="center"/>
        <w:tblLook w:val="04A0" w:firstRow="1" w:lastRow="0" w:firstColumn="1" w:lastColumn="0" w:noHBand="0" w:noVBand="1"/>
      </w:tblPr>
      <w:tblGrid>
        <w:gridCol w:w="1949"/>
        <w:gridCol w:w="6584"/>
      </w:tblGrid>
      <w:tr w:rsidR="006F491D" w:rsidRPr="006F491D" w14:paraId="3F0BBB23" w14:textId="77777777" w:rsidTr="001F1970">
        <w:trPr>
          <w:trHeight w:val="298"/>
          <w:jc w:val="center"/>
        </w:trPr>
        <w:tc>
          <w:tcPr>
            <w:tcW w:w="1729" w:type="dxa"/>
          </w:tcPr>
          <w:bookmarkEnd w:id="120"/>
          <w:p w14:paraId="2524DD76" w14:textId="77777777" w:rsidR="00192AEE" w:rsidRPr="006F491D" w:rsidRDefault="00192AEE" w:rsidP="00CA47D7">
            <w:pPr>
              <w:pStyle w:val="ListParagraph"/>
              <w:spacing w:line="480" w:lineRule="auto"/>
              <w:ind w:left="0"/>
              <w:jc w:val="both"/>
              <w:rPr>
                <w:b/>
                <w:bCs/>
              </w:rPr>
            </w:pPr>
            <w:r w:rsidRPr="006F491D">
              <w:rPr>
                <w:b/>
                <w:bCs/>
              </w:rPr>
              <w:t>Hyperparameter</w:t>
            </w:r>
          </w:p>
        </w:tc>
        <w:tc>
          <w:tcPr>
            <w:tcW w:w="6804" w:type="dxa"/>
          </w:tcPr>
          <w:p w14:paraId="1250C113" w14:textId="77777777" w:rsidR="00192AEE" w:rsidRPr="006F491D" w:rsidRDefault="00192AEE" w:rsidP="00CA47D7">
            <w:pPr>
              <w:pStyle w:val="ListParagraph"/>
              <w:spacing w:line="480" w:lineRule="auto"/>
              <w:ind w:left="0"/>
              <w:jc w:val="both"/>
              <w:rPr>
                <w:b/>
                <w:bCs/>
              </w:rPr>
            </w:pPr>
            <w:r w:rsidRPr="006F491D">
              <w:rPr>
                <w:b/>
                <w:bCs/>
              </w:rPr>
              <w:t>Description</w:t>
            </w:r>
          </w:p>
        </w:tc>
      </w:tr>
      <w:tr w:rsidR="006F491D" w:rsidRPr="006F491D" w14:paraId="6254928C" w14:textId="77777777" w:rsidTr="001F1970">
        <w:trPr>
          <w:trHeight w:val="609"/>
          <w:jc w:val="center"/>
        </w:trPr>
        <w:tc>
          <w:tcPr>
            <w:tcW w:w="1729" w:type="dxa"/>
          </w:tcPr>
          <w:p w14:paraId="40170143" w14:textId="77777777" w:rsidR="00192AEE" w:rsidRPr="006F491D" w:rsidRDefault="00192AEE" w:rsidP="00CA47D7">
            <w:pPr>
              <w:pStyle w:val="ListParagraph"/>
              <w:spacing w:line="480" w:lineRule="auto"/>
              <w:ind w:left="0"/>
            </w:pPr>
            <w:r w:rsidRPr="006F491D">
              <w:t xml:space="preserve">corpus </w:t>
            </w:r>
          </w:p>
        </w:tc>
        <w:tc>
          <w:tcPr>
            <w:tcW w:w="6804" w:type="dxa"/>
          </w:tcPr>
          <w:p w14:paraId="4D982F1F" w14:textId="77777777" w:rsidR="00192AEE" w:rsidRPr="006F491D" w:rsidRDefault="00192AEE" w:rsidP="00CA47D7">
            <w:pPr>
              <w:pStyle w:val="ListParagraph"/>
              <w:spacing w:line="480" w:lineRule="auto"/>
              <w:ind w:left="0"/>
            </w:pPr>
            <w:r w:rsidRPr="006F491D">
              <w:t>List of reviews in bag- of- words representation</w:t>
            </w:r>
          </w:p>
        </w:tc>
      </w:tr>
      <w:tr w:rsidR="006F491D" w:rsidRPr="006F491D" w14:paraId="0B304754" w14:textId="77777777" w:rsidTr="001F1970">
        <w:trPr>
          <w:trHeight w:val="597"/>
          <w:jc w:val="center"/>
        </w:trPr>
        <w:tc>
          <w:tcPr>
            <w:tcW w:w="1729" w:type="dxa"/>
          </w:tcPr>
          <w:p w14:paraId="61870057" w14:textId="77777777" w:rsidR="00192AEE" w:rsidRPr="006F491D" w:rsidRDefault="00192AEE" w:rsidP="00CA47D7">
            <w:pPr>
              <w:pStyle w:val="ListParagraph"/>
              <w:spacing w:line="480" w:lineRule="auto"/>
              <w:ind w:left="0"/>
            </w:pPr>
            <w:r w:rsidRPr="006F491D">
              <w:t>dictionary</w:t>
            </w:r>
          </w:p>
        </w:tc>
        <w:tc>
          <w:tcPr>
            <w:tcW w:w="6804" w:type="dxa"/>
          </w:tcPr>
          <w:p w14:paraId="1324F0A3" w14:textId="77777777" w:rsidR="00192AEE" w:rsidRPr="006F491D" w:rsidRDefault="00192AEE" w:rsidP="00CA47D7">
            <w:pPr>
              <w:pStyle w:val="ListParagraph"/>
              <w:spacing w:line="480" w:lineRule="auto"/>
              <w:ind w:left="0"/>
            </w:pPr>
            <w:r w:rsidRPr="006F491D">
              <w:t>Dictionary of positions and words appear in the corpus</w:t>
            </w:r>
          </w:p>
        </w:tc>
      </w:tr>
      <w:tr w:rsidR="006F491D" w:rsidRPr="006F491D" w14:paraId="7EC8EDB5" w14:textId="77777777" w:rsidTr="001F1970">
        <w:trPr>
          <w:trHeight w:val="597"/>
          <w:jc w:val="center"/>
        </w:trPr>
        <w:tc>
          <w:tcPr>
            <w:tcW w:w="1729" w:type="dxa"/>
          </w:tcPr>
          <w:p w14:paraId="562D1823" w14:textId="77777777" w:rsidR="00192AEE" w:rsidRPr="006F491D" w:rsidRDefault="00192AEE" w:rsidP="00CA47D7">
            <w:pPr>
              <w:pStyle w:val="ListParagraph"/>
              <w:spacing w:line="480" w:lineRule="auto"/>
              <w:ind w:left="0"/>
            </w:pPr>
            <w:proofErr w:type="spellStart"/>
            <w:r w:rsidRPr="006F491D">
              <w:t>num_topics</w:t>
            </w:r>
            <w:proofErr w:type="spellEnd"/>
            <w:r w:rsidRPr="006F491D">
              <w:t xml:space="preserve"> </w:t>
            </w:r>
          </w:p>
        </w:tc>
        <w:tc>
          <w:tcPr>
            <w:tcW w:w="6804" w:type="dxa"/>
          </w:tcPr>
          <w:p w14:paraId="1B03E084" w14:textId="77777777" w:rsidR="00192AEE" w:rsidRPr="006F491D" w:rsidRDefault="00192AEE" w:rsidP="00CA47D7">
            <w:pPr>
              <w:pStyle w:val="ListParagraph"/>
              <w:spacing w:line="480" w:lineRule="auto"/>
              <w:ind w:left="0"/>
            </w:pPr>
            <w:r w:rsidRPr="006F491D">
              <w:t>Number of expected different topic appearances in the corpus</w:t>
            </w:r>
          </w:p>
        </w:tc>
      </w:tr>
      <w:tr w:rsidR="006F491D" w:rsidRPr="006F491D" w14:paraId="63F3A60A" w14:textId="77777777" w:rsidTr="001F1970">
        <w:trPr>
          <w:trHeight w:val="609"/>
          <w:jc w:val="center"/>
        </w:trPr>
        <w:tc>
          <w:tcPr>
            <w:tcW w:w="1729" w:type="dxa"/>
          </w:tcPr>
          <w:p w14:paraId="7D543D13" w14:textId="77777777" w:rsidR="00192AEE" w:rsidRPr="006F491D" w:rsidRDefault="00192AEE" w:rsidP="00CA47D7">
            <w:pPr>
              <w:pStyle w:val="ListParagraph"/>
              <w:spacing w:line="480" w:lineRule="auto"/>
              <w:ind w:left="0"/>
            </w:pPr>
            <w:r w:rsidRPr="006F491D">
              <w:t>iterations</w:t>
            </w:r>
          </w:p>
        </w:tc>
        <w:tc>
          <w:tcPr>
            <w:tcW w:w="6804" w:type="dxa"/>
          </w:tcPr>
          <w:p w14:paraId="23B7F9B7" w14:textId="77777777" w:rsidR="00192AEE" w:rsidRPr="006F491D" w:rsidRDefault="00192AEE" w:rsidP="00CA47D7">
            <w:pPr>
              <w:pStyle w:val="ListParagraph"/>
              <w:spacing w:line="480" w:lineRule="auto"/>
              <w:ind w:left="0"/>
            </w:pPr>
            <w:r w:rsidRPr="006F491D">
              <w:t>Maximum iteration through the corpus when inferring topic distributions of the corpus</w:t>
            </w:r>
          </w:p>
        </w:tc>
      </w:tr>
      <w:tr w:rsidR="006F491D" w:rsidRPr="006F491D" w14:paraId="4834FA9E" w14:textId="77777777" w:rsidTr="001F1970">
        <w:trPr>
          <w:trHeight w:val="298"/>
          <w:jc w:val="center"/>
        </w:trPr>
        <w:tc>
          <w:tcPr>
            <w:tcW w:w="1729" w:type="dxa"/>
          </w:tcPr>
          <w:p w14:paraId="1535AF31" w14:textId="77777777" w:rsidR="00192AEE" w:rsidRPr="006F491D" w:rsidRDefault="00192AEE" w:rsidP="00CA47D7">
            <w:pPr>
              <w:pStyle w:val="ListParagraph"/>
              <w:spacing w:line="480" w:lineRule="auto"/>
              <w:ind w:left="0"/>
            </w:pPr>
            <w:proofErr w:type="spellStart"/>
            <w:r w:rsidRPr="006F491D">
              <w:t>random_seed</w:t>
            </w:r>
            <w:proofErr w:type="spellEnd"/>
          </w:p>
        </w:tc>
        <w:tc>
          <w:tcPr>
            <w:tcW w:w="6804" w:type="dxa"/>
          </w:tcPr>
          <w:p w14:paraId="478EB14F" w14:textId="28CB6FD2" w:rsidR="00192AEE" w:rsidRPr="006F491D" w:rsidRDefault="007A7525" w:rsidP="00CA47D7">
            <w:pPr>
              <w:pStyle w:val="ListParagraph"/>
              <w:spacing w:line="480" w:lineRule="auto"/>
              <w:ind w:left="0"/>
            </w:pPr>
            <w:r w:rsidRPr="006F491D">
              <w:t xml:space="preserve">Like </w:t>
            </w:r>
            <w:proofErr w:type="spellStart"/>
            <w:r w:rsidR="00192AEE" w:rsidRPr="006F491D">
              <w:t>random_state</w:t>
            </w:r>
            <w:proofErr w:type="spellEnd"/>
            <w:r w:rsidR="00192AEE" w:rsidRPr="006F491D">
              <w:t xml:space="preserve"> of LDA </w:t>
            </w:r>
          </w:p>
        </w:tc>
      </w:tr>
      <w:tr w:rsidR="006F491D" w:rsidRPr="006F491D" w14:paraId="76D3D469" w14:textId="77777777" w:rsidTr="001F1970">
        <w:trPr>
          <w:trHeight w:val="1001"/>
          <w:jc w:val="center"/>
        </w:trPr>
        <w:tc>
          <w:tcPr>
            <w:tcW w:w="1729" w:type="dxa"/>
          </w:tcPr>
          <w:p w14:paraId="337F4DD9" w14:textId="77777777" w:rsidR="00192AEE" w:rsidRPr="006F491D" w:rsidRDefault="00192AEE" w:rsidP="00CA47D7">
            <w:pPr>
              <w:pStyle w:val="ListParagraph"/>
              <w:spacing w:line="480" w:lineRule="auto"/>
              <w:ind w:left="0"/>
            </w:pPr>
            <w:r w:rsidRPr="006F491D">
              <w:t xml:space="preserve">alpha – (int/ default) </w:t>
            </w:r>
          </w:p>
        </w:tc>
        <w:tc>
          <w:tcPr>
            <w:tcW w:w="6804" w:type="dxa"/>
          </w:tcPr>
          <w:p w14:paraId="35DA5E7E" w14:textId="77777777" w:rsidR="00192AEE" w:rsidRPr="006F491D" w:rsidRDefault="00192AEE" w:rsidP="00CA47D7">
            <w:pPr>
              <w:pStyle w:val="ListParagraph"/>
              <w:spacing w:line="480" w:lineRule="auto"/>
              <w:ind w:left="0"/>
            </w:pPr>
            <w:r w:rsidRPr="006F491D">
              <w:t xml:space="preserve">This is a prior- belief for each topic exist in the corpus. </w:t>
            </w:r>
          </w:p>
          <w:p w14:paraId="1567C764" w14:textId="77777777" w:rsidR="00192AEE" w:rsidRPr="006F491D" w:rsidRDefault="00192AEE" w:rsidP="001A5DF5">
            <w:pPr>
              <w:pStyle w:val="ListParagraph"/>
              <w:numPr>
                <w:ilvl w:val="0"/>
                <w:numId w:val="17"/>
              </w:numPr>
              <w:spacing w:line="480" w:lineRule="auto"/>
            </w:pPr>
            <w:r w:rsidRPr="006F491D">
              <w:t>Case int (</w:t>
            </w:r>
            <w:proofErr w:type="gramStart"/>
            <w:r w:rsidRPr="006F491D">
              <w:t>i.e.</w:t>
            </w:r>
            <w:proofErr w:type="gramEnd"/>
            <w:r w:rsidRPr="006F491D">
              <w:t xml:space="preserve"> 0.01): alpha = 0.01</w:t>
            </w:r>
          </w:p>
          <w:p w14:paraId="495902F9" w14:textId="77777777" w:rsidR="00192AEE" w:rsidRPr="006F491D" w:rsidRDefault="00192AEE" w:rsidP="001A5DF5">
            <w:pPr>
              <w:pStyle w:val="ListParagraph"/>
              <w:numPr>
                <w:ilvl w:val="0"/>
                <w:numId w:val="17"/>
              </w:numPr>
              <w:spacing w:line="480" w:lineRule="auto"/>
              <w:ind w:left="360"/>
            </w:pPr>
            <w:r w:rsidRPr="006F491D">
              <w:t>Case default: alpha = 5</w:t>
            </w:r>
            <w:r w:rsidRPr="006F491D">
              <w:rPr>
                <w:rStyle w:val="HTMLCite"/>
                <w:i w:val="0"/>
                <w:iCs w:val="0"/>
              </w:rPr>
              <w:t xml:space="preserve">.0 / </w:t>
            </w:r>
            <w:proofErr w:type="spellStart"/>
            <w:r w:rsidRPr="006F491D">
              <w:rPr>
                <w:rStyle w:val="HTMLCite"/>
                <w:i w:val="0"/>
                <w:iCs w:val="0"/>
              </w:rPr>
              <w:t>num_topics</w:t>
            </w:r>
            <w:proofErr w:type="spellEnd"/>
            <w:r w:rsidRPr="006F491D">
              <w:rPr>
                <w:rStyle w:val="HTMLCite"/>
                <w:i w:val="0"/>
                <w:iCs w:val="0"/>
              </w:rPr>
              <w:t xml:space="preserve"> </w:t>
            </w:r>
          </w:p>
        </w:tc>
      </w:tr>
    </w:tbl>
    <w:p w14:paraId="3788A4B3" w14:textId="77777777" w:rsidR="00192AEE" w:rsidRPr="006F491D" w:rsidRDefault="00192AEE" w:rsidP="00CA47D7">
      <w:pPr>
        <w:pStyle w:val="ListParagraph"/>
        <w:spacing w:line="480" w:lineRule="auto"/>
        <w:ind w:left="-142"/>
        <w:jc w:val="both"/>
      </w:pPr>
    </w:p>
    <w:p w14:paraId="102337E1" w14:textId="605A3338" w:rsidR="00192AEE" w:rsidRPr="006F491D" w:rsidRDefault="0083389D" w:rsidP="0083389D">
      <w:pPr>
        <w:pStyle w:val="ListParagraph"/>
        <w:spacing w:line="480" w:lineRule="auto"/>
        <w:ind w:left="1779"/>
        <w:jc w:val="both"/>
        <w:rPr>
          <w:b/>
          <w:bCs/>
          <w:i/>
          <w:iCs/>
        </w:rPr>
      </w:pPr>
      <w:r w:rsidRPr="006F491D">
        <w:rPr>
          <w:b/>
          <w:bCs/>
          <w:i/>
          <w:iCs/>
        </w:rPr>
        <w:t>c.2.</w:t>
      </w:r>
      <w:r w:rsidRPr="006F491D">
        <w:rPr>
          <w:b/>
          <w:bCs/>
          <w:i/>
          <w:iCs/>
        </w:rPr>
        <w:tab/>
        <w:t xml:space="preserve">  </w:t>
      </w:r>
      <w:r w:rsidR="00192AEE" w:rsidRPr="006F491D">
        <w:rPr>
          <w:b/>
          <w:bCs/>
          <w:i/>
          <w:iCs/>
        </w:rPr>
        <w:t>Training LDA Model</w:t>
      </w:r>
      <w:r w:rsidR="001F0996" w:rsidRPr="006F491D">
        <w:rPr>
          <w:b/>
          <w:bCs/>
          <w:i/>
          <w:iCs/>
        </w:rPr>
        <w:t xml:space="preserve"> by Mallet Method</w:t>
      </w:r>
      <w:r w:rsidR="00192AEE" w:rsidRPr="006F491D">
        <w:rPr>
          <w:b/>
          <w:bCs/>
          <w:i/>
          <w:iCs/>
        </w:rPr>
        <w:t xml:space="preserve"> </w:t>
      </w:r>
    </w:p>
    <w:p w14:paraId="322365D7" w14:textId="29C15210" w:rsidR="00192AEE" w:rsidRPr="006F491D" w:rsidRDefault="00192AEE" w:rsidP="00CA47D7">
      <w:pPr>
        <w:pStyle w:val="ListParagraph"/>
        <w:spacing w:line="480" w:lineRule="auto"/>
        <w:ind w:left="0"/>
        <w:jc w:val="center"/>
        <w:rPr>
          <w:rStyle w:val="TitleChar"/>
        </w:rPr>
      </w:pPr>
      <w:r w:rsidRPr="006F491D">
        <w:rPr>
          <w:b/>
          <w:bCs/>
          <w:i/>
          <w:iCs/>
          <w:noProof/>
        </w:rPr>
        <w:drawing>
          <wp:inline distT="0" distB="0" distL="0" distR="0" wp14:anchorId="24854EDB" wp14:editId="292EDF15">
            <wp:extent cx="6379511" cy="2146853"/>
            <wp:effectExtent l="0" t="0" r="0" b="0"/>
            <wp:docPr id="1108" name="Picture 1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7712" cy="2156343"/>
                    </a:xfrm>
                    <a:prstGeom prst="rect">
                      <a:avLst/>
                    </a:prstGeom>
                  </pic:spPr>
                </pic:pic>
              </a:graphicData>
            </a:graphic>
          </wp:inline>
        </w:drawing>
      </w:r>
      <w:r w:rsidRPr="006F491D">
        <w:rPr>
          <w:b/>
          <w:bCs/>
          <w:i/>
          <w:iCs/>
        </w:rPr>
        <w:br/>
      </w:r>
      <w:bookmarkStart w:id="121" w:name="fig4_16"/>
      <w:bookmarkEnd w:id="121"/>
      <w:r w:rsidRPr="006F491D">
        <w:rPr>
          <w:rStyle w:val="TitleChar"/>
        </w:rPr>
        <w:t xml:space="preserve">Figure </w:t>
      </w:r>
      <w:r w:rsidR="001F0996" w:rsidRPr="006F491D">
        <w:rPr>
          <w:rStyle w:val="TitleChar"/>
        </w:rPr>
        <w:t>3.12</w:t>
      </w:r>
      <w:r w:rsidRPr="006F491D">
        <w:rPr>
          <w:rStyle w:val="TitleChar"/>
        </w:rPr>
        <w:t xml:space="preserve">. Implementation of LDA Model applying </w:t>
      </w:r>
      <w:proofErr w:type="spellStart"/>
      <w:proofErr w:type="gramStart"/>
      <w:r w:rsidRPr="006F491D">
        <w:rPr>
          <w:rStyle w:val="TitleChar"/>
        </w:rPr>
        <w:t>genism.models</w:t>
      </w:r>
      <w:proofErr w:type="gramEnd"/>
      <w:r w:rsidRPr="006F491D">
        <w:rPr>
          <w:rStyle w:val="TitleChar"/>
        </w:rPr>
        <w:t>.wrappers.ldamallet</w:t>
      </w:r>
      <w:proofErr w:type="spellEnd"/>
      <w:r w:rsidRPr="006F491D">
        <w:rPr>
          <w:rStyle w:val="TitleChar"/>
        </w:rPr>
        <w:t xml:space="preserve"> </w:t>
      </w:r>
    </w:p>
    <w:p w14:paraId="78760B72" w14:textId="77777777" w:rsidR="00FC7201" w:rsidRPr="006F491D" w:rsidRDefault="00FC7201" w:rsidP="00CA47D7">
      <w:pPr>
        <w:pStyle w:val="ListParagraph"/>
        <w:spacing w:line="480" w:lineRule="auto"/>
        <w:ind w:left="0"/>
        <w:jc w:val="center"/>
        <w:rPr>
          <w:rStyle w:val="TitleChar"/>
        </w:rPr>
      </w:pPr>
    </w:p>
    <w:p w14:paraId="1306BE4D" w14:textId="462F69A1" w:rsidR="00192AEE" w:rsidRPr="006F491D" w:rsidRDefault="00192AEE" w:rsidP="00E20C37">
      <w:pPr>
        <w:pStyle w:val="ListParagraph"/>
        <w:numPr>
          <w:ilvl w:val="0"/>
          <w:numId w:val="33"/>
        </w:numPr>
        <w:spacing w:line="480" w:lineRule="auto"/>
        <w:jc w:val="both"/>
        <w:rPr>
          <w:b/>
          <w:bCs/>
        </w:rPr>
      </w:pPr>
      <w:r w:rsidRPr="006F491D">
        <w:rPr>
          <w:b/>
          <w:bCs/>
        </w:rPr>
        <w:lastRenderedPageBreak/>
        <w:t>Get similar users</w:t>
      </w:r>
    </w:p>
    <w:p w14:paraId="04BF579C" w14:textId="73AE5D51" w:rsidR="00192AEE" w:rsidRPr="006F491D" w:rsidRDefault="00192AEE" w:rsidP="00CA47D7">
      <w:pPr>
        <w:pStyle w:val="ListParagraph"/>
        <w:spacing w:line="480" w:lineRule="auto"/>
        <w:ind w:left="0" w:firstLine="680"/>
        <w:jc w:val="both"/>
      </w:pPr>
      <w:r w:rsidRPr="006F491D">
        <w:t xml:space="preserve">Similar users are computed from the </w:t>
      </w:r>
      <w:proofErr w:type="spellStart"/>
      <w:r w:rsidRPr="006F491D">
        <w:t>user_dict</w:t>
      </w:r>
      <w:proofErr w:type="spellEnd"/>
      <w:r w:rsidRPr="006F491D">
        <w:t xml:space="preserve"> which contains average topic distribution vector per user. This list is formed from loading the Model, group reviews by one user and computed the mean vector applying </w:t>
      </w:r>
      <w:proofErr w:type="spellStart"/>
      <w:r w:rsidRPr="006F491D">
        <w:t>Numpy</w:t>
      </w:r>
      <w:proofErr w:type="spellEnd"/>
      <w:r w:rsidRPr="006F491D">
        <w:t xml:space="preserve"> mean function for 2-D array. Then, the list is stored into a separate file:</w:t>
      </w:r>
    </w:p>
    <w:p w14:paraId="3B90A1A9" w14:textId="77777777" w:rsidR="00192AEE" w:rsidRPr="006F491D" w:rsidRDefault="00192AEE" w:rsidP="00CA47D7">
      <w:pPr>
        <w:pStyle w:val="ListParagraph"/>
        <w:spacing w:line="480" w:lineRule="auto"/>
        <w:ind w:left="0"/>
        <w:jc w:val="both"/>
      </w:pPr>
      <w:r w:rsidRPr="006F491D">
        <w:rPr>
          <w:noProof/>
        </w:rPr>
        <w:drawing>
          <wp:inline distT="0" distB="0" distL="0" distR="0" wp14:anchorId="0630F2F6" wp14:editId="4505CEED">
            <wp:extent cx="5960631" cy="2873829"/>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3563" cy="2913813"/>
                    </a:xfrm>
                    <a:prstGeom prst="rect">
                      <a:avLst/>
                    </a:prstGeom>
                  </pic:spPr>
                </pic:pic>
              </a:graphicData>
            </a:graphic>
          </wp:inline>
        </w:drawing>
      </w:r>
    </w:p>
    <w:p w14:paraId="229565AD" w14:textId="062B3BE0" w:rsidR="00FC7201" w:rsidRPr="006F491D" w:rsidRDefault="00192AEE" w:rsidP="00FC7201">
      <w:pPr>
        <w:pStyle w:val="Title"/>
        <w:spacing w:line="480" w:lineRule="auto"/>
        <w:rPr>
          <w:rStyle w:val="BookTitle"/>
          <w:noProof w:val="0"/>
          <w:color w:val="auto"/>
          <w:u w:val="none"/>
        </w:rPr>
      </w:pPr>
      <w:bookmarkStart w:id="122" w:name="fig4_17"/>
      <w:bookmarkStart w:id="123" w:name="_Toc76063892"/>
      <w:bookmarkEnd w:id="122"/>
      <w:r w:rsidRPr="006F491D">
        <w:rPr>
          <w:rStyle w:val="BookTitle"/>
          <w:noProof w:val="0"/>
          <w:color w:val="auto"/>
          <w:u w:val="none"/>
        </w:rPr>
        <w:t>Figure</w:t>
      </w:r>
      <w:r w:rsidR="001F0996" w:rsidRPr="006F491D">
        <w:rPr>
          <w:rStyle w:val="BookTitle"/>
          <w:noProof w:val="0"/>
          <w:color w:val="auto"/>
          <w:u w:val="none"/>
        </w:rPr>
        <w:t xml:space="preserve"> 3.13. </w:t>
      </w:r>
      <w:r w:rsidRPr="006F491D">
        <w:rPr>
          <w:rStyle w:val="BookTitle"/>
          <w:noProof w:val="0"/>
          <w:color w:val="auto"/>
          <w:u w:val="none"/>
        </w:rPr>
        <w:t xml:space="preserve">Function </w:t>
      </w:r>
      <w:r w:rsidR="001F0996" w:rsidRPr="006F491D">
        <w:rPr>
          <w:rStyle w:val="BookTitle"/>
          <w:noProof w:val="0"/>
          <w:color w:val="auto"/>
          <w:u w:val="none"/>
        </w:rPr>
        <w:t>to c</w:t>
      </w:r>
      <w:r w:rsidRPr="006F491D">
        <w:rPr>
          <w:rStyle w:val="BookTitle"/>
          <w:noProof w:val="0"/>
          <w:color w:val="auto"/>
          <w:u w:val="none"/>
        </w:rPr>
        <w:t>reat</w:t>
      </w:r>
      <w:r w:rsidR="001F0996" w:rsidRPr="006F491D">
        <w:rPr>
          <w:rStyle w:val="BookTitle"/>
          <w:noProof w:val="0"/>
          <w:color w:val="auto"/>
          <w:u w:val="none"/>
        </w:rPr>
        <w:t>e</w:t>
      </w:r>
      <w:r w:rsidRPr="006F491D">
        <w:rPr>
          <w:rStyle w:val="BookTitle"/>
          <w:noProof w:val="0"/>
          <w:color w:val="auto"/>
          <w:u w:val="none"/>
        </w:rPr>
        <w:t xml:space="preserve"> user average topic vector list</w:t>
      </w:r>
      <w:bookmarkEnd w:id="123"/>
    </w:p>
    <w:p w14:paraId="43A4A6F7" w14:textId="77777777" w:rsidR="00FC7201" w:rsidRPr="006F491D" w:rsidRDefault="00FC7201" w:rsidP="00FC7201"/>
    <w:p w14:paraId="4D94AB64" w14:textId="195CD361" w:rsidR="00192AEE" w:rsidRPr="006F491D" w:rsidRDefault="00192AEE" w:rsidP="009F4E6D">
      <w:pPr>
        <w:spacing w:line="480" w:lineRule="auto"/>
        <w:ind w:firstLine="692"/>
      </w:pPr>
      <w:r w:rsidRPr="006F491D">
        <w:t>From the list, we can calculate correlation between the current user and each other user to get the most similar users. The acceptance similar score here is 0.85</w:t>
      </w:r>
      <w:r w:rsidR="00C378BB" w:rsidRPr="006F491D">
        <w:t>:</w:t>
      </w:r>
      <w:r w:rsidRPr="006F491D">
        <w:t xml:space="preserve"> </w:t>
      </w:r>
    </w:p>
    <w:p w14:paraId="5B7FF2D8" w14:textId="77777777" w:rsidR="00192AEE" w:rsidRPr="006F491D" w:rsidRDefault="00192AEE" w:rsidP="00CA47D7">
      <w:pPr>
        <w:pStyle w:val="ListParagraph"/>
        <w:spacing w:line="480" w:lineRule="auto"/>
        <w:ind w:left="0"/>
        <w:jc w:val="center"/>
      </w:pPr>
      <w:r w:rsidRPr="006F491D">
        <w:rPr>
          <w:noProof/>
        </w:rPr>
        <w:lastRenderedPageBreak/>
        <w:drawing>
          <wp:inline distT="0" distB="0" distL="0" distR="0" wp14:anchorId="65BA75B9" wp14:editId="3758E559">
            <wp:extent cx="4684576" cy="4296560"/>
            <wp:effectExtent l="0" t="0" r="1905"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4319" cy="4351355"/>
                    </a:xfrm>
                    <a:prstGeom prst="rect">
                      <a:avLst/>
                    </a:prstGeom>
                  </pic:spPr>
                </pic:pic>
              </a:graphicData>
            </a:graphic>
          </wp:inline>
        </w:drawing>
      </w:r>
    </w:p>
    <w:p w14:paraId="5694284D" w14:textId="768CFA44" w:rsidR="00192AEE" w:rsidRPr="006F491D" w:rsidRDefault="00192AEE" w:rsidP="00CA47D7">
      <w:pPr>
        <w:pStyle w:val="Title"/>
        <w:spacing w:line="480" w:lineRule="auto"/>
        <w:rPr>
          <w:rStyle w:val="BookTitle"/>
          <w:color w:val="auto"/>
          <w:u w:val="none"/>
        </w:rPr>
      </w:pPr>
      <w:bookmarkStart w:id="124" w:name="fig4_19"/>
      <w:bookmarkStart w:id="125" w:name="_Toc76063893"/>
      <w:bookmarkEnd w:id="124"/>
      <w:r w:rsidRPr="006F491D">
        <w:rPr>
          <w:rStyle w:val="BookTitle"/>
          <w:color w:val="auto"/>
          <w:u w:val="none"/>
        </w:rPr>
        <w:t xml:space="preserve">Figure </w:t>
      </w:r>
      <w:r w:rsidR="001F0996" w:rsidRPr="006F491D">
        <w:rPr>
          <w:rStyle w:val="BookTitle"/>
          <w:color w:val="auto"/>
          <w:u w:val="none"/>
        </w:rPr>
        <w:t>3.14.</w:t>
      </w:r>
      <w:r w:rsidRPr="006F491D">
        <w:rPr>
          <w:rStyle w:val="BookTitle"/>
          <w:color w:val="auto"/>
          <w:u w:val="none"/>
        </w:rPr>
        <w:t xml:space="preserve"> </w:t>
      </w:r>
      <w:r w:rsidR="001F0996" w:rsidRPr="006F491D">
        <w:rPr>
          <w:rStyle w:val="BookTitle"/>
          <w:color w:val="auto"/>
          <w:u w:val="none"/>
        </w:rPr>
        <w:t>Function</w:t>
      </w:r>
      <w:r w:rsidRPr="006F491D">
        <w:rPr>
          <w:rStyle w:val="BookTitle"/>
          <w:color w:val="auto"/>
          <w:u w:val="none"/>
        </w:rPr>
        <w:t xml:space="preserve"> </w:t>
      </w:r>
      <w:r w:rsidR="001F0996" w:rsidRPr="006F491D">
        <w:rPr>
          <w:rStyle w:val="BookTitle"/>
          <w:color w:val="auto"/>
          <w:u w:val="none"/>
        </w:rPr>
        <w:t>to find</w:t>
      </w:r>
      <w:r w:rsidRPr="006F491D">
        <w:rPr>
          <w:rStyle w:val="BookTitle"/>
          <w:color w:val="auto"/>
          <w:u w:val="none"/>
        </w:rPr>
        <w:t xml:space="preserve"> similar users</w:t>
      </w:r>
      <w:bookmarkEnd w:id="125"/>
    </w:p>
    <w:p w14:paraId="0CDAF807" w14:textId="3C31E970" w:rsidR="00192AEE" w:rsidRPr="006F491D" w:rsidRDefault="001F0996" w:rsidP="00CA47D7">
      <w:pPr>
        <w:pStyle w:val="ListParagraph"/>
        <w:spacing w:line="480" w:lineRule="auto"/>
        <w:ind w:left="0"/>
        <w:jc w:val="center"/>
        <w:rPr>
          <w:b/>
          <w:bCs/>
          <w:i/>
          <w:iCs/>
        </w:rPr>
      </w:pPr>
      <w:r w:rsidRPr="006F491D">
        <w:rPr>
          <w:b/>
          <w:bCs/>
          <w:i/>
          <w:iCs/>
          <w:noProof/>
        </w:rPr>
        <w:drawing>
          <wp:inline distT="0" distB="0" distL="0" distR="0" wp14:anchorId="4B475C7C" wp14:editId="3CF0A722">
            <wp:extent cx="4163662" cy="2550436"/>
            <wp:effectExtent l="0" t="0" r="254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6267" cy="2570408"/>
                    </a:xfrm>
                    <a:prstGeom prst="rect">
                      <a:avLst/>
                    </a:prstGeom>
                  </pic:spPr>
                </pic:pic>
              </a:graphicData>
            </a:graphic>
          </wp:inline>
        </w:drawing>
      </w:r>
    </w:p>
    <w:p w14:paraId="7EF0B031" w14:textId="72A4380A" w:rsidR="00894BBC" w:rsidRPr="006F491D" w:rsidRDefault="001F0996" w:rsidP="00894BBC">
      <w:pPr>
        <w:pStyle w:val="Title"/>
        <w:spacing w:line="480" w:lineRule="auto"/>
        <w:rPr>
          <w:noProof/>
        </w:rPr>
      </w:pPr>
      <w:bookmarkStart w:id="126" w:name="_Toc76063894"/>
      <w:r w:rsidRPr="006F491D">
        <w:rPr>
          <w:rStyle w:val="BookTitle"/>
          <w:color w:val="auto"/>
          <w:u w:val="none"/>
        </w:rPr>
        <w:t>Figure 3.15. Example of the similar user file.</w:t>
      </w:r>
      <w:bookmarkEnd w:id="126"/>
      <w:r w:rsidRPr="006F491D">
        <w:rPr>
          <w:rStyle w:val="BookTitle"/>
          <w:color w:val="auto"/>
          <w:u w:val="none"/>
        </w:rPr>
        <w:t xml:space="preserve"> </w:t>
      </w:r>
    </w:p>
    <w:p w14:paraId="3548A6B7" w14:textId="7748A62E" w:rsidR="001F0996" w:rsidRPr="006F491D" w:rsidRDefault="001F0996" w:rsidP="00AC485B">
      <w:pPr>
        <w:spacing w:line="480" w:lineRule="auto"/>
        <w:rPr>
          <w:rStyle w:val="BookTitle"/>
          <w:color w:val="auto"/>
          <w:u w:val="none"/>
        </w:rPr>
      </w:pPr>
      <w:r w:rsidRPr="006F491D">
        <w:rPr>
          <w:rStyle w:val="BookTitle"/>
          <w:color w:val="auto"/>
          <w:u w:val="none"/>
        </w:rPr>
        <w:t xml:space="preserve">Note: Each row of the lda.csv file- which is the similar user file is the similar user record of 1 user; the first item is the </w:t>
      </w:r>
      <w:r w:rsidR="0044513B" w:rsidRPr="006F491D">
        <w:rPr>
          <w:rStyle w:val="BookTitle"/>
          <w:color w:val="auto"/>
          <w:u w:val="none"/>
        </w:rPr>
        <w:t xml:space="preserve">current user, </w:t>
      </w:r>
      <w:r w:rsidRPr="006F491D">
        <w:rPr>
          <w:rStyle w:val="BookTitle"/>
          <w:color w:val="auto"/>
          <w:u w:val="none"/>
        </w:rPr>
        <w:t>and all the following items are his/ her similar users.</w:t>
      </w:r>
    </w:p>
    <w:p w14:paraId="4769E727" w14:textId="05C3BC94" w:rsidR="00192AEE" w:rsidRPr="006F491D" w:rsidRDefault="00192AEE" w:rsidP="00E20C37">
      <w:pPr>
        <w:pStyle w:val="ListParagraph"/>
        <w:numPr>
          <w:ilvl w:val="2"/>
          <w:numId w:val="18"/>
        </w:numPr>
        <w:spacing w:line="480" w:lineRule="auto"/>
        <w:jc w:val="both"/>
        <w:rPr>
          <w:b/>
          <w:bCs/>
        </w:rPr>
      </w:pPr>
      <w:r w:rsidRPr="006F491D">
        <w:rPr>
          <w:b/>
          <w:bCs/>
          <w:i/>
          <w:iCs/>
        </w:rPr>
        <w:lastRenderedPageBreak/>
        <w:t xml:space="preserve"> </w:t>
      </w:r>
      <w:r w:rsidRPr="006F491D">
        <w:rPr>
          <w:b/>
          <w:bCs/>
        </w:rPr>
        <w:t xml:space="preserve">Implementation of TiSASRec offline training process </w:t>
      </w:r>
    </w:p>
    <w:p w14:paraId="44D5AF5D" w14:textId="2D36D75F" w:rsidR="00192AEE" w:rsidRPr="006F491D" w:rsidRDefault="00192AEE" w:rsidP="009F4E6D">
      <w:pPr>
        <w:pStyle w:val="ListParagraph"/>
        <w:spacing w:line="480" w:lineRule="auto"/>
        <w:ind w:left="0" w:firstLine="692"/>
      </w:pPr>
      <w:r w:rsidRPr="006F491D">
        <w:t>Since the original version TiSASRec [</w:t>
      </w:r>
      <w:hyperlink w:anchor="ref2" w:history="1">
        <w:r w:rsidR="00824936" w:rsidRPr="006F491D">
          <w:rPr>
            <w:rStyle w:val="Hyperlink"/>
            <w:color w:val="auto"/>
            <w:u w:val="none"/>
          </w:rPr>
          <w:t>2</w:t>
        </w:r>
      </w:hyperlink>
      <w:r w:rsidRPr="006F491D">
        <w:t>] functions have been well explained in his paper, I revise only his</w:t>
      </w:r>
      <w:r w:rsidR="001F0996" w:rsidRPr="006F491D">
        <w:t xml:space="preserve"> main layer</w:t>
      </w:r>
      <w:r w:rsidRPr="006F491D">
        <w:t xml:space="preserve"> implementation</w:t>
      </w:r>
      <w:r w:rsidR="001F0996" w:rsidRPr="006F491D">
        <w:t xml:space="preserve"> – which is the Time interval Self- Attention Sequential Layers</w:t>
      </w:r>
      <w:r w:rsidRPr="006F491D">
        <w:t xml:space="preserve"> </w:t>
      </w:r>
      <w:r w:rsidR="001F0996" w:rsidRPr="006F491D">
        <w:t>of</w:t>
      </w:r>
      <w:r w:rsidRPr="006F491D">
        <w:t xml:space="preserve"> the Model Class to get a view of what and how his model builds</w:t>
      </w:r>
      <w:r w:rsidR="001F0996" w:rsidRPr="006F491D">
        <w:t>.</w:t>
      </w:r>
    </w:p>
    <w:p w14:paraId="78EC33E9" w14:textId="31010996" w:rsidR="001F0996" w:rsidRPr="006F491D" w:rsidRDefault="001F0996" w:rsidP="00CA47D7">
      <w:pPr>
        <w:pStyle w:val="ListParagraph"/>
        <w:spacing w:line="480" w:lineRule="auto"/>
        <w:ind w:left="0"/>
        <w:jc w:val="center"/>
      </w:pPr>
      <w:r w:rsidRPr="006F491D">
        <w:rPr>
          <w:noProof/>
        </w:rPr>
        <w:drawing>
          <wp:inline distT="0" distB="0" distL="0" distR="0" wp14:anchorId="78FE9463" wp14:editId="4E08197A">
            <wp:extent cx="3672958" cy="163984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705" cy="1701344"/>
                    </a:xfrm>
                    <a:prstGeom prst="rect">
                      <a:avLst/>
                    </a:prstGeom>
                  </pic:spPr>
                </pic:pic>
              </a:graphicData>
            </a:graphic>
          </wp:inline>
        </w:drawing>
      </w:r>
    </w:p>
    <w:p w14:paraId="0FD9942A" w14:textId="72AACA1B" w:rsidR="00AA1016" w:rsidRPr="006F491D" w:rsidRDefault="00AA1016" w:rsidP="00CA47D7">
      <w:pPr>
        <w:pStyle w:val="Title"/>
        <w:spacing w:line="480" w:lineRule="auto"/>
        <w:rPr>
          <w:rStyle w:val="BookTitle"/>
          <w:color w:val="auto"/>
          <w:u w:val="none"/>
        </w:rPr>
      </w:pPr>
      <w:bookmarkStart w:id="127" w:name="_Toc76063895"/>
      <w:r w:rsidRPr="006F491D">
        <w:rPr>
          <w:rStyle w:val="BookTitle"/>
          <w:color w:val="auto"/>
          <w:u w:val="none"/>
        </w:rPr>
        <w:t>Figure 3.16-a. Weight computation Layers Implementation</w:t>
      </w:r>
      <w:bookmarkEnd w:id="127"/>
    </w:p>
    <w:p w14:paraId="55711659" w14:textId="4B24D326" w:rsidR="001F0996" w:rsidRPr="006F491D" w:rsidRDefault="001F0996" w:rsidP="00CA47D7">
      <w:pPr>
        <w:pStyle w:val="ListParagraph"/>
        <w:spacing w:line="480" w:lineRule="auto"/>
        <w:ind w:left="0"/>
        <w:jc w:val="center"/>
      </w:pPr>
      <w:r w:rsidRPr="006F491D">
        <w:rPr>
          <w:noProof/>
        </w:rPr>
        <w:drawing>
          <wp:inline distT="0" distB="0" distL="0" distR="0" wp14:anchorId="04BC62A7" wp14:editId="7FA89648">
            <wp:extent cx="3650506" cy="2394857"/>
            <wp:effectExtent l="0" t="0" r="0" b="571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2399" cy="2428901"/>
                    </a:xfrm>
                    <a:prstGeom prst="rect">
                      <a:avLst/>
                    </a:prstGeom>
                  </pic:spPr>
                </pic:pic>
              </a:graphicData>
            </a:graphic>
          </wp:inline>
        </w:drawing>
      </w:r>
    </w:p>
    <w:p w14:paraId="5EC540A7" w14:textId="5A1C673E" w:rsidR="00AA1016" w:rsidRPr="006F491D" w:rsidRDefault="00AA1016" w:rsidP="00CA47D7">
      <w:pPr>
        <w:pStyle w:val="Title"/>
        <w:spacing w:line="480" w:lineRule="auto"/>
        <w:rPr>
          <w:rStyle w:val="BookTitle"/>
          <w:color w:val="auto"/>
          <w:u w:val="none"/>
        </w:rPr>
      </w:pPr>
      <w:bookmarkStart w:id="128" w:name="_Toc76063896"/>
      <w:r w:rsidRPr="006F491D">
        <w:rPr>
          <w:rStyle w:val="BookTitle"/>
          <w:color w:val="auto"/>
          <w:u w:val="none"/>
        </w:rPr>
        <w:t>Figure 3.16-b. Weight computation Layers Implementation</w:t>
      </w:r>
      <w:bookmarkEnd w:id="128"/>
    </w:p>
    <w:p w14:paraId="015DBAF7" w14:textId="0EB19091" w:rsidR="001F0996" w:rsidRPr="006F491D" w:rsidRDefault="001F0996" w:rsidP="00CA47D7">
      <w:pPr>
        <w:pStyle w:val="ListParagraph"/>
        <w:spacing w:line="480" w:lineRule="auto"/>
        <w:ind w:left="0"/>
        <w:jc w:val="center"/>
      </w:pPr>
      <w:r w:rsidRPr="006F491D">
        <w:rPr>
          <w:noProof/>
        </w:rPr>
        <w:lastRenderedPageBreak/>
        <w:drawing>
          <wp:inline distT="0" distB="0" distL="0" distR="0" wp14:anchorId="2D7C7529" wp14:editId="3CF2B4C4">
            <wp:extent cx="3689212" cy="2203329"/>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9201" cy="2233184"/>
                    </a:xfrm>
                    <a:prstGeom prst="rect">
                      <a:avLst/>
                    </a:prstGeom>
                  </pic:spPr>
                </pic:pic>
              </a:graphicData>
            </a:graphic>
          </wp:inline>
        </w:drawing>
      </w:r>
    </w:p>
    <w:p w14:paraId="4D03B263" w14:textId="71A0289A" w:rsidR="00AA1016" w:rsidRPr="006F491D" w:rsidRDefault="00AA1016" w:rsidP="00CA47D7">
      <w:pPr>
        <w:pStyle w:val="Title"/>
        <w:spacing w:line="480" w:lineRule="auto"/>
        <w:rPr>
          <w:rStyle w:val="BookTitle"/>
          <w:color w:val="auto"/>
          <w:u w:val="none"/>
        </w:rPr>
      </w:pPr>
      <w:bookmarkStart w:id="129" w:name="_Toc76063897"/>
      <w:r w:rsidRPr="006F491D">
        <w:rPr>
          <w:rStyle w:val="BookTitle"/>
          <w:color w:val="auto"/>
          <w:u w:val="none"/>
        </w:rPr>
        <w:t>Figure 3.16-c. Weight computation Layers Implementation</w:t>
      </w:r>
      <w:bookmarkEnd w:id="129"/>
    </w:p>
    <w:p w14:paraId="4E1B7E9F" w14:textId="28429ACD" w:rsidR="001F0996" w:rsidRPr="006F491D" w:rsidRDefault="001F0996" w:rsidP="00CA47D7">
      <w:pPr>
        <w:pStyle w:val="ListParagraph"/>
        <w:spacing w:line="480" w:lineRule="auto"/>
        <w:ind w:left="0"/>
        <w:jc w:val="center"/>
      </w:pPr>
      <w:r w:rsidRPr="006F491D">
        <w:rPr>
          <w:noProof/>
        </w:rPr>
        <w:drawing>
          <wp:inline distT="0" distB="0" distL="0" distR="0" wp14:anchorId="51F006F3" wp14:editId="4DD79A42">
            <wp:extent cx="4344579" cy="1151163"/>
            <wp:effectExtent l="0" t="0" r="0" b="508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4904" cy="1196293"/>
                    </a:xfrm>
                    <a:prstGeom prst="rect">
                      <a:avLst/>
                    </a:prstGeom>
                  </pic:spPr>
                </pic:pic>
              </a:graphicData>
            </a:graphic>
          </wp:inline>
        </w:drawing>
      </w:r>
    </w:p>
    <w:p w14:paraId="1E3971E2" w14:textId="75A3D204" w:rsidR="00AA1016" w:rsidRPr="006F491D" w:rsidRDefault="00AA1016" w:rsidP="00CA47D7">
      <w:pPr>
        <w:pStyle w:val="Title"/>
        <w:spacing w:line="480" w:lineRule="auto"/>
        <w:rPr>
          <w:rStyle w:val="BookTitle"/>
          <w:color w:val="auto"/>
          <w:u w:val="none"/>
        </w:rPr>
      </w:pPr>
      <w:bookmarkStart w:id="130" w:name="_Toc76063898"/>
      <w:r w:rsidRPr="006F491D">
        <w:rPr>
          <w:rStyle w:val="BookTitle"/>
          <w:color w:val="auto"/>
          <w:u w:val="none"/>
        </w:rPr>
        <w:t>Figure 3.16-d. Weight computation Layers Implementation</w:t>
      </w:r>
      <w:bookmarkEnd w:id="130"/>
    </w:p>
    <w:p w14:paraId="28BCE7DA" w14:textId="5B73DB67" w:rsidR="00E74C9E" w:rsidRPr="006F491D" w:rsidRDefault="00E74C9E" w:rsidP="009F4E6D">
      <w:pPr>
        <w:pStyle w:val="ListParagraph"/>
        <w:spacing w:line="480" w:lineRule="auto"/>
        <w:ind w:left="0" w:firstLine="692"/>
        <w:rPr>
          <w:bCs/>
          <w:iCs/>
          <w:spacing w:val="5"/>
        </w:rPr>
      </w:pPr>
      <w:r w:rsidRPr="006F491D">
        <w:rPr>
          <w:bCs/>
          <w:iCs/>
          <w:spacing w:val="5"/>
        </w:rPr>
        <w:t xml:space="preserve">After the training of TiSASRec, we get the following files which stores the scoring mechanism of the user behaviors learned by the model. </w:t>
      </w:r>
    </w:p>
    <w:p w14:paraId="4FC82A88" w14:textId="67963712" w:rsidR="001F0996" w:rsidRPr="006F491D" w:rsidRDefault="00E74C9E" w:rsidP="00CA47D7">
      <w:pPr>
        <w:pStyle w:val="ListParagraph"/>
        <w:spacing w:line="480" w:lineRule="auto"/>
        <w:ind w:left="0"/>
        <w:jc w:val="center"/>
      </w:pPr>
      <w:r w:rsidRPr="006F491D">
        <w:rPr>
          <w:noProof/>
        </w:rPr>
        <w:drawing>
          <wp:inline distT="0" distB="0" distL="0" distR="0" wp14:anchorId="2D6675B4" wp14:editId="1D6487A8">
            <wp:extent cx="3972730" cy="1212336"/>
            <wp:effectExtent l="0" t="0" r="254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999879" cy="1220621"/>
                    </a:xfrm>
                    <a:prstGeom prst="rect">
                      <a:avLst/>
                    </a:prstGeom>
                  </pic:spPr>
                </pic:pic>
              </a:graphicData>
            </a:graphic>
          </wp:inline>
        </w:drawing>
      </w:r>
    </w:p>
    <w:p w14:paraId="08CBA08F" w14:textId="0775C861" w:rsidR="00AC485B" w:rsidRPr="006F491D" w:rsidRDefault="00E74C9E" w:rsidP="00CA47D7">
      <w:pPr>
        <w:pStyle w:val="Title"/>
        <w:spacing w:line="480" w:lineRule="auto"/>
        <w:rPr>
          <w:rStyle w:val="BookTitle"/>
          <w:color w:val="auto"/>
          <w:u w:val="none"/>
        </w:rPr>
      </w:pPr>
      <w:bookmarkStart w:id="131" w:name="_Toc76063899"/>
      <w:r w:rsidRPr="006F491D">
        <w:rPr>
          <w:rStyle w:val="BookTitle"/>
          <w:color w:val="auto"/>
          <w:u w:val="none"/>
        </w:rPr>
        <w:t>Figure 3.17. Output of TiSASRec Training Process</w:t>
      </w:r>
      <w:bookmarkEnd w:id="131"/>
      <w:r w:rsidR="00AC485B" w:rsidRPr="006F491D">
        <w:rPr>
          <w:rStyle w:val="BookTitle"/>
          <w:color w:val="auto"/>
          <w:u w:val="none"/>
        </w:rPr>
        <w:br w:type="page"/>
      </w:r>
    </w:p>
    <w:p w14:paraId="4C94EDA1" w14:textId="77777777" w:rsidR="00E74C9E" w:rsidRPr="006F491D" w:rsidRDefault="00E74C9E" w:rsidP="00CA47D7">
      <w:pPr>
        <w:pStyle w:val="Title"/>
        <w:spacing w:line="480" w:lineRule="auto"/>
        <w:rPr>
          <w:rStyle w:val="BookTitle"/>
          <w:color w:val="auto"/>
          <w:u w:val="none"/>
        </w:rPr>
      </w:pPr>
    </w:p>
    <w:p w14:paraId="074181FA" w14:textId="77777777" w:rsidR="00192AEE" w:rsidRPr="006F491D" w:rsidRDefault="00192AEE" w:rsidP="00E20C37">
      <w:pPr>
        <w:pStyle w:val="ListParagraph"/>
        <w:spacing w:line="480" w:lineRule="auto"/>
        <w:ind w:left="540"/>
        <w:jc w:val="both"/>
      </w:pPr>
      <w:bookmarkStart w:id="132" w:name="fig4_23"/>
      <w:bookmarkStart w:id="133" w:name="fig4_27_b"/>
      <w:bookmarkEnd w:id="132"/>
      <w:bookmarkEnd w:id="133"/>
      <w:r w:rsidRPr="006F491D">
        <w:t xml:space="preserve">There is one function of the model to pay attention to is the predict function: </w:t>
      </w:r>
    </w:p>
    <w:p w14:paraId="7723FA7B" w14:textId="12942DEF" w:rsidR="00192AEE" w:rsidRPr="006F491D" w:rsidRDefault="00192AEE" w:rsidP="00CA47D7">
      <w:pPr>
        <w:spacing w:line="480" w:lineRule="auto"/>
        <w:jc w:val="both"/>
        <w:rPr>
          <w:b/>
          <w:bCs/>
          <w:lang w:val="vi-VN"/>
        </w:rPr>
      </w:pPr>
      <w:r w:rsidRPr="006F491D">
        <w:rPr>
          <w:b/>
          <w:bCs/>
        </w:rPr>
        <w:t>This is the main functions called to get the final recommendations</w:t>
      </w:r>
      <w:r w:rsidRPr="006F491D">
        <w:rPr>
          <w:b/>
          <w:bCs/>
          <w:lang w:val="vi-VN"/>
        </w:rPr>
        <w:t xml:space="preserve"> for the system.</w:t>
      </w:r>
    </w:p>
    <w:p w14:paraId="3A4D3666" w14:textId="77777777" w:rsidR="00192AEE" w:rsidRPr="006F491D" w:rsidRDefault="00192AEE" w:rsidP="00CA47D7">
      <w:pPr>
        <w:spacing w:line="480" w:lineRule="auto"/>
        <w:jc w:val="center"/>
        <w:rPr>
          <w:b/>
          <w:bCs/>
          <w:i/>
          <w:iCs/>
        </w:rPr>
      </w:pPr>
      <w:r w:rsidRPr="006F491D">
        <w:rPr>
          <w:b/>
          <w:bCs/>
          <w:i/>
          <w:iCs/>
          <w:noProof/>
        </w:rPr>
        <w:drawing>
          <wp:inline distT="0" distB="0" distL="0" distR="0" wp14:anchorId="5D9E1508" wp14:editId="568E0B5D">
            <wp:extent cx="5279571" cy="637540"/>
            <wp:effectExtent l="0" t="0" r="381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9593" cy="654448"/>
                    </a:xfrm>
                    <a:prstGeom prst="rect">
                      <a:avLst/>
                    </a:prstGeom>
                  </pic:spPr>
                </pic:pic>
              </a:graphicData>
            </a:graphic>
          </wp:inline>
        </w:drawing>
      </w:r>
    </w:p>
    <w:p w14:paraId="6D2674BD" w14:textId="412631D0" w:rsidR="0044513B" w:rsidRPr="006F491D" w:rsidRDefault="00AA1016" w:rsidP="00CA47D7">
      <w:pPr>
        <w:pStyle w:val="Title"/>
        <w:spacing w:line="480" w:lineRule="auto"/>
        <w:rPr>
          <w:rStyle w:val="BookTitle"/>
          <w:color w:val="auto"/>
          <w:u w:val="none"/>
        </w:rPr>
      </w:pPr>
      <w:bookmarkStart w:id="134" w:name="fig4_29"/>
      <w:bookmarkStart w:id="135" w:name="_Toc76063900"/>
      <w:bookmarkEnd w:id="134"/>
      <w:r w:rsidRPr="006F491D">
        <w:rPr>
          <w:rStyle w:val="BookTitle"/>
          <w:color w:val="auto"/>
          <w:u w:val="none"/>
        </w:rPr>
        <w:t>Figure 3.1</w:t>
      </w:r>
      <w:r w:rsidR="00E74C9E" w:rsidRPr="006F491D">
        <w:rPr>
          <w:rStyle w:val="BookTitle"/>
          <w:color w:val="auto"/>
          <w:u w:val="none"/>
        </w:rPr>
        <w:t>8</w:t>
      </w:r>
      <w:r w:rsidRPr="006F491D">
        <w:rPr>
          <w:rStyle w:val="BookTitle"/>
          <w:color w:val="auto"/>
          <w:u w:val="none"/>
        </w:rPr>
        <w:t>. Prediction Function for scoring item</w:t>
      </w:r>
      <w:bookmarkEnd w:id="135"/>
    </w:p>
    <w:p w14:paraId="7151CD4E" w14:textId="77777777" w:rsidR="00E20C37" w:rsidRPr="006F491D" w:rsidRDefault="00E20C37" w:rsidP="00E20C37"/>
    <w:p w14:paraId="622562F3" w14:textId="2E90AA3B" w:rsidR="0044513B" w:rsidRPr="006F491D" w:rsidRDefault="00192AEE" w:rsidP="00E20C37">
      <w:pPr>
        <w:pStyle w:val="ListParagraph"/>
        <w:numPr>
          <w:ilvl w:val="2"/>
          <w:numId w:val="18"/>
        </w:numPr>
        <w:spacing w:line="480" w:lineRule="auto"/>
        <w:jc w:val="both"/>
        <w:rPr>
          <w:b/>
          <w:bCs/>
        </w:rPr>
      </w:pPr>
      <w:r w:rsidRPr="006F491D">
        <w:rPr>
          <w:b/>
          <w:bCs/>
          <w:sz w:val="28"/>
          <w:szCs w:val="28"/>
        </w:rPr>
        <w:t xml:space="preserve">Implementation </w:t>
      </w:r>
      <w:r w:rsidR="005756AA" w:rsidRPr="006F491D">
        <w:rPr>
          <w:b/>
          <w:bCs/>
          <w:sz w:val="28"/>
          <w:szCs w:val="28"/>
        </w:rPr>
        <w:t>of</w:t>
      </w:r>
      <w:r w:rsidRPr="006F491D">
        <w:rPr>
          <w:b/>
          <w:bCs/>
          <w:sz w:val="28"/>
          <w:szCs w:val="28"/>
        </w:rPr>
        <w:t xml:space="preserve"> online recommendation</w:t>
      </w:r>
    </w:p>
    <w:p w14:paraId="150A0149" w14:textId="0C25E7DE" w:rsidR="0044513B" w:rsidRPr="006F491D" w:rsidRDefault="0044513B" w:rsidP="00CA47D7">
      <w:pPr>
        <w:pStyle w:val="ListParagraph"/>
        <w:spacing w:line="480" w:lineRule="auto"/>
        <w:ind w:left="0"/>
        <w:jc w:val="both"/>
        <w:rPr>
          <w:b/>
          <w:bCs/>
        </w:rPr>
      </w:pPr>
      <w:r w:rsidRPr="006F491D">
        <w:rPr>
          <w:b/>
          <w:bCs/>
        </w:rPr>
        <w:t xml:space="preserve">Assuming the considering user has already signed in and the system has acknowledged the user id. </w:t>
      </w:r>
    </w:p>
    <w:p w14:paraId="1404658A" w14:textId="3B02D71D" w:rsidR="00192AEE" w:rsidRPr="006F491D" w:rsidRDefault="00E20C37" w:rsidP="00CA47D7">
      <w:pPr>
        <w:spacing w:line="480" w:lineRule="auto"/>
        <w:ind w:firstLine="680"/>
        <w:jc w:val="both"/>
      </w:pPr>
      <w:r w:rsidRPr="006F491D">
        <w:t>To</w:t>
      </w:r>
      <w:r w:rsidR="00192AEE" w:rsidRPr="006F491D">
        <w:t xml:space="preserve"> obtain the ranked list as final recommendations, we modify the waiting list to be ranked that is added together with the user sequence. </w:t>
      </w:r>
    </w:p>
    <w:p w14:paraId="07B82592" w14:textId="6533DB3E" w:rsidR="00192AEE" w:rsidRPr="006F491D" w:rsidRDefault="00192AEE" w:rsidP="00CA47D7">
      <w:pPr>
        <w:spacing w:line="480" w:lineRule="auto"/>
        <w:ind w:firstLine="680"/>
        <w:jc w:val="both"/>
      </w:pPr>
      <w:r w:rsidRPr="006F491D">
        <w:t xml:space="preserve">Recap: After finishing the offline training process of LDA, we have obtained a file containing </w:t>
      </w:r>
      <w:r w:rsidR="0044513B" w:rsidRPr="006F491D">
        <w:t xml:space="preserve">similar users of user in current session. From the ids from this file, </w:t>
      </w:r>
    </w:p>
    <w:p w14:paraId="606DBC2B" w14:textId="5019EECB" w:rsidR="00AA1016" w:rsidRPr="006F491D" w:rsidRDefault="00AA1016" w:rsidP="00CA47D7">
      <w:pPr>
        <w:spacing w:line="480" w:lineRule="auto"/>
        <w:ind w:firstLine="680"/>
        <w:jc w:val="both"/>
      </w:pPr>
      <w:r w:rsidRPr="006F491D">
        <w:t xml:space="preserve">Reload Scoring Mechanism: </w:t>
      </w:r>
    </w:p>
    <w:p w14:paraId="0DEAB4B2" w14:textId="62C3F9E3" w:rsidR="00AA1016" w:rsidRPr="006F491D" w:rsidRDefault="00AA1016" w:rsidP="00CA47D7">
      <w:pPr>
        <w:spacing w:line="480" w:lineRule="auto"/>
        <w:ind w:firstLine="680"/>
        <w:jc w:val="center"/>
      </w:pPr>
      <w:r w:rsidRPr="006F491D">
        <w:rPr>
          <w:noProof/>
        </w:rPr>
        <w:drawing>
          <wp:inline distT="0" distB="0" distL="0" distR="0" wp14:anchorId="738542E0" wp14:editId="7E246964">
            <wp:extent cx="4815596" cy="1662545"/>
            <wp:effectExtent l="0" t="0" r="0" b="1270"/>
            <wp:docPr id="25" name="Picture 25"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chat or text mess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6320" cy="1673152"/>
                    </a:xfrm>
                    <a:prstGeom prst="rect">
                      <a:avLst/>
                    </a:prstGeom>
                  </pic:spPr>
                </pic:pic>
              </a:graphicData>
            </a:graphic>
          </wp:inline>
        </w:drawing>
      </w:r>
    </w:p>
    <w:p w14:paraId="13566511" w14:textId="5B1A5A97" w:rsidR="00AA1016" w:rsidRPr="006F491D" w:rsidRDefault="00AA1016" w:rsidP="00CA47D7">
      <w:pPr>
        <w:pStyle w:val="Title"/>
        <w:spacing w:line="480" w:lineRule="auto"/>
        <w:rPr>
          <w:rStyle w:val="BookTitle"/>
          <w:color w:val="auto"/>
          <w:u w:val="none"/>
        </w:rPr>
      </w:pPr>
      <w:bookmarkStart w:id="136" w:name="_Toc76063901"/>
      <w:r w:rsidRPr="006F491D">
        <w:rPr>
          <w:rStyle w:val="BookTitle"/>
          <w:color w:val="auto"/>
          <w:u w:val="none"/>
        </w:rPr>
        <w:t>Figure 3.1</w:t>
      </w:r>
      <w:r w:rsidR="00E74C9E" w:rsidRPr="006F491D">
        <w:rPr>
          <w:rStyle w:val="BookTitle"/>
          <w:color w:val="auto"/>
          <w:u w:val="none"/>
        </w:rPr>
        <w:t>9</w:t>
      </w:r>
      <w:r w:rsidRPr="006F491D">
        <w:rPr>
          <w:rStyle w:val="BookTitle"/>
          <w:color w:val="auto"/>
          <w:u w:val="none"/>
        </w:rPr>
        <w:t>. Loading Scoring mechanism from TiSASRec</w:t>
      </w:r>
      <w:bookmarkEnd w:id="136"/>
    </w:p>
    <w:p w14:paraId="1D124580" w14:textId="77777777" w:rsidR="00CA47D7" w:rsidRPr="006F491D" w:rsidRDefault="00CA47D7" w:rsidP="00CA47D7">
      <w:pPr>
        <w:spacing w:line="480" w:lineRule="auto"/>
      </w:pPr>
    </w:p>
    <w:p w14:paraId="418676EE" w14:textId="34642418" w:rsidR="00AA1016" w:rsidRPr="006F491D" w:rsidRDefault="00AA1016" w:rsidP="00CA47D7">
      <w:pPr>
        <w:spacing w:line="480" w:lineRule="auto"/>
        <w:jc w:val="center"/>
        <w:rPr>
          <w:rStyle w:val="BookTitle"/>
          <w:color w:val="auto"/>
          <w:u w:val="none"/>
        </w:rPr>
      </w:pPr>
      <w:r w:rsidRPr="006F491D">
        <w:rPr>
          <w:noProof/>
        </w:rPr>
        <w:lastRenderedPageBreak/>
        <w:drawing>
          <wp:inline distT="0" distB="0" distL="0" distR="0" wp14:anchorId="3C59184F" wp14:editId="25499931">
            <wp:extent cx="4425014" cy="2759389"/>
            <wp:effectExtent l="0" t="0" r="0" b="0"/>
            <wp:docPr id="26" name="Picture 26"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chat or text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0064" cy="2812425"/>
                    </a:xfrm>
                    <a:prstGeom prst="rect">
                      <a:avLst/>
                    </a:prstGeom>
                  </pic:spPr>
                </pic:pic>
              </a:graphicData>
            </a:graphic>
          </wp:inline>
        </w:drawing>
      </w:r>
    </w:p>
    <w:p w14:paraId="6C4BC893" w14:textId="253EA71C" w:rsidR="00CA47D7" w:rsidRPr="006F491D" w:rsidRDefault="00AA1016" w:rsidP="00CA47D7">
      <w:pPr>
        <w:pStyle w:val="Title"/>
        <w:spacing w:line="480" w:lineRule="auto"/>
        <w:rPr>
          <w:noProof/>
        </w:rPr>
      </w:pPr>
      <w:bookmarkStart w:id="137" w:name="_Toc76063902"/>
      <w:r w:rsidRPr="006F491D">
        <w:rPr>
          <w:rStyle w:val="BookTitle"/>
          <w:color w:val="auto"/>
          <w:u w:val="none"/>
        </w:rPr>
        <w:t xml:space="preserve">Figure 3.19- a. </w:t>
      </w:r>
      <w:r w:rsidR="002317E9" w:rsidRPr="006F491D">
        <w:rPr>
          <w:rStyle w:val="BookTitle"/>
          <w:color w:val="auto"/>
          <w:u w:val="none"/>
        </w:rPr>
        <w:t>Getting</w:t>
      </w:r>
      <w:r w:rsidRPr="006F491D">
        <w:rPr>
          <w:rStyle w:val="BookTitle"/>
          <w:color w:val="auto"/>
          <w:u w:val="none"/>
        </w:rPr>
        <w:t xml:space="preserve"> ranking item list</w:t>
      </w:r>
      <w:bookmarkEnd w:id="137"/>
    </w:p>
    <w:p w14:paraId="2C498FA5" w14:textId="09BB00AB" w:rsidR="0044513B" w:rsidRPr="006F491D" w:rsidRDefault="0044513B" w:rsidP="009F4E6D">
      <w:pPr>
        <w:spacing w:line="480" w:lineRule="auto"/>
        <w:ind w:firstLine="692"/>
        <w:rPr>
          <w:rStyle w:val="BookTitle"/>
          <w:color w:val="auto"/>
          <w:u w:val="none"/>
        </w:rPr>
      </w:pPr>
      <w:r w:rsidRPr="006F491D">
        <w:rPr>
          <w:rStyle w:val="BookTitle"/>
          <w:color w:val="auto"/>
          <w:u w:val="none"/>
        </w:rPr>
        <w:t xml:space="preserve">From </w:t>
      </w:r>
      <w:r w:rsidRPr="006F491D">
        <w:rPr>
          <w:rStyle w:val="BookTitle"/>
          <w:b/>
          <w:bCs/>
          <w:i/>
          <w:iCs/>
          <w:color w:val="auto"/>
          <w:u w:val="none"/>
        </w:rPr>
        <w:t>Figure 3.18</w:t>
      </w:r>
      <w:r w:rsidRPr="006F491D">
        <w:rPr>
          <w:rStyle w:val="BookTitle"/>
          <w:color w:val="auto"/>
          <w:u w:val="none"/>
        </w:rPr>
        <w:t xml:space="preserve">, we load the checkpoint stored after training the TiSASRec Model. This checkpoint stores the scoring mechanism for each user according to each user preference. Then, for each item set getting from  </w:t>
      </w:r>
    </w:p>
    <w:p w14:paraId="569B5230" w14:textId="7192C847" w:rsidR="00AA1016" w:rsidRPr="006F491D" w:rsidRDefault="00AA1016" w:rsidP="00CA47D7">
      <w:pPr>
        <w:spacing w:line="480" w:lineRule="auto"/>
        <w:jc w:val="center"/>
        <w:rPr>
          <w:rStyle w:val="BookTitle"/>
          <w:color w:val="auto"/>
          <w:u w:val="none"/>
        </w:rPr>
      </w:pPr>
      <w:r w:rsidRPr="006F491D">
        <w:rPr>
          <w:bCs/>
          <w:iCs/>
          <w:noProof/>
          <w:spacing w:val="5"/>
        </w:rPr>
        <w:drawing>
          <wp:inline distT="0" distB="0" distL="0" distR="0" wp14:anchorId="1C9B87DB" wp14:editId="1E60B9A4">
            <wp:extent cx="3299460" cy="3366492"/>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3069" cy="3380377"/>
                    </a:xfrm>
                    <a:prstGeom prst="rect">
                      <a:avLst/>
                    </a:prstGeom>
                  </pic:spPr>
                </pic:pic>
              </a:graphicData>
            </a:graphic>
          </wp:inline>
        </w:drawing>
      </w:r>
    </w:p>
    <w:p w14:paraId="6E52117D" w14:textId="5C26CEC3" w:rsidR="002317E9" w:rsidRPr="006F491D" w:rsidRDefault="00AA1016" w:rsidP="00CA47D7">
      <w:pPr>
        <w:pStyle w:val="Title"/>
        <w:spacing w:line="480" w:lineRule="auto"/>
        <w:rPr>
          <w:rStyle w:val="BookTitle"/>
          <w:noProof w:val="0"/>
          <w:color w:val="auto"/>
          <w:u w:val="none"/>
        </w:rPr>
      </w:pPr>
      <w:bookmarkStart w:id="138" w:name="_Toc76063903"/>
      <w:r w:rsidRPr="006F491D">
        <w:rPr>
          <w:rStyle w:val="BookTitle"/>
          <w:noProof w:val="0"/>
          <w:color w:val="auto"/>
          <w:u w:val="none"/>
        </w:rPr>
        <w:t xml:space="preserve">Figure 3.19- b. </w:t>
      </w:r>
      <w:r w:rsidR="002317E9" w:rsidRPr="006F491D">
        <w:rPr>
          <w:rStyle w:val="BookTitle"/>
          <w:noProof w:val="0"/>
          <w:color w:val="auto"/>
          <w:u w:val="none"/>
        </w:rPr>
        <w:t>G</w:t>
      </w:r>
      <w:r w:rsidRPr="006F491D">
        <w:rPr>
          <w:rStyle w:val="BookTitle"/>
          <w:noProof w:val="0"/>
          <w:color w:val="auto"/>
          <w:u w:val="none"/>
        </w:rPr>
        <w:t>etting ranking item list</w:t>
      </w:r>
      <w:bookmarkEnd w:id="138"/>
    </w:p>
    <w:p w14:paraId="57D6F8B6" w14:textId="77777777" w:rsidR="00CA47D7" w:rsidRPr="006F491D" w:rsidRDefault="00CA47D7" w:rsidP="00CA47D7">
      <w:pPr>
        <w:spacing w:line="480" w:lineRule="auto"/>
      </w:pPr>
    </w:p>
    <w:p w14:paraId="3E85FBA0" w14:textId="5D75DC79" w:rsidR="00192AEE" w:rsidRPr="006F491D" w:rsidRDefault="002317E9" w:rsidP="00CA47D7">
      <w:pPr>
        <w:spacing w:line="480" w:lineRule="auto"/>
        <w:rPr>
          <w:rStyle w:val="BookTitle"/>
          <w:color w:val="auto"/>
          <w:u w:val="none"/>
        </w:rPr>
      </w:pPr>
      <w:r w:rsidRPr="006F491D">
        <w:rPr>
          <w:noProof/>
        </w:rPr>
        <w:lastRenderedPageBreak/>
        <w:drawing>
          <wp:inline distT="0" distB="0" distL="0" distR="0" wp14:anchorId="5D8FDA7C" wp14:editId="68E87872">
            <wp:extent cx="5972175" cy="136398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1363980"/>
                    </a:xfrm>
                    <a:prstGeom prst="rect">
                      <a:avLst/>
                    </a:prstGeom>
                  </pic:spPr>
                </pic:pic>
              </a:graphicData>
            </a:graphic>
          </wp:inline>
        </w:drawing>
      </w:r>
    </w:p>
    <w:p w14:paraId="0D97F5BC" w14:textId="4A377DF6" w:rsidR="002317E9" w:rsidRPr="006F491D" w:rsidRDefault="002317E9" w:rsidP="00FC7201">
      <w:pPr>
        <w:pStyle w:val="Title"/>
        <w:rPr>
          <w:rStyle w:val="BookTitle"/>
          <w:noProof w:val="0"/>
          <w:color w:val="auto"/>
          <w:u w:val="none"/>
        </w:rPr>
      </w:pPr>
      <w:bookmarkStart w:id="139" w:name="_Toc76063904"/>
      <w:r w:rsidRPr="006F491D">
        <w:rPr>
          <w:rStyle w:val="BookTitle"/>
          <w:noProof w:val="0"/>
          <w:color w:val="auto"/>
          <w:u w:val="none"/>
        </w:rPr>
        <w:t xml:space="preserve">Figure 3.20. Scoring, </w:t>
      </w:r>
      <w:proofErr w:type="gramStart"/>
      <w:r w:rsidRPr="006F491D">
        <w:rPr>
          <w:rStyle w:val="BookTitle"/>
          <w:noProof w:val="0"/>
          <w:color w:val="auto"/>
          <w:u w:val="none"/>
        </w:rPr>
        <w:t>ranking</w:t>
      </w:r>
      <w:proofErr w:type="gramEnd"/>
      <w:r w:rsidRPr="006F491D">
        <w:rPr>
          <w:rStyle w:val="BookTitle"/>
          <w:noProof w:val="0"/>
          <w:color w:val="auto"/>
          <w:u w:val="none"/>
        </w:rPr>
        <w:t xml:space="preserve"> and outputting recommendations</w:t>
      </w:r>
      <w:bookmarkEnd w:id="139"/>
    </w:p>
    <w:p w14:paraId="4DE8127E" w14:textId="77777777" w:rsidR="00CA47D7" w:rsidRPr="006F491D" w:rsidRDefault="00CA47D7" w:rsidP="00CA47D7">
      <w:pPr>
        <w:spacing w:line="480" w:lineRule="auto"/>
      </w:pPr>
    </w:p>
    <w:p w14:paraId="7B2030E3" w14:textId="77777777" w:rsidR="002317E9" w:rsidRPr="006F491D" w:rsidRDefault="00E74C9E" w:rsidP="009F4E6D">
      <w:pPr>
        <w:spacing w:line="480" w:lineRule="auto"/>
        <w:ind w:firstLine="692"/>
        <w:rPr>
          <w:rStyle w:val="BookTitle"/>
          <w:color w:val="auto"/>
          <w:u w:val="none"/>
        </w:rPr>
      </w:pPr>
      <w:r w:rsidRPr="006F491D">
        <w:rPr>
          <w:rStyle w:val="BookTitle"/>
          <w:color w:val="auto"/>
          <w:u w:val="none"/>
        </w:rPr>
        <w:t>Applying the lda.csv, we can get similar user ids and then accessing the interaction file, we can get the item set belonging to those user ids as preference item set; and then applying this function to calculate and extract a ranking item list. Finally, top 10 highest items will be recommended to current customer.</w:t>
      </w:r>
      <w:bookmarkStart w:id="140" w:name="fig4_30"/>
      <w:bookmarkStart w:id="141" w:name="_Toc75177288"/>
      <w:bookmarkEnd w:id="140"/>
      <w:r w:rsidR="002317E9" w:rsidRPr="006F491D">
        <w:rPr>
          <w:rStyle w:val="BookTitle"/>
          <w:color w:val="auto"/>
          <w:u w:val="none"/>
        </w:rPr>
        <w:br w:type="page"/>
      </w:r>
    </w:p>
    <w:p w14:paraId="24369696" w14:textId="1DF4BAC6" w:rsidR="00192AEE" w:rsidRPr="006F491D" w:rsidRDefault="00192AEE" w:rsidP="00F92D09">
      <w:pPr>
        <w:spacing w:line="480" w:lineRule="auto"/>
        <w:jc w:val="center"/>
        <w:rPr>
          <w:rStyle w:val="Heading1Char"/>
          <w:rFonts w:ascii="Times New Roman" w:hAnsi="Times New Roman" w:cs="Times New Roman"/>
          <w:b/>
          <w:bCs/>
        </w:rPr>
      </w:pPr>
      <w:bookmarkStart w:id="142" w:name="_Toc78037112"/>
      <w:r w:rsidRPr="006F491D">
        <w:rPr>
          <w:rStyle w:val="Heading1Char"/>
          <w:rFonts w:ascii="Times New Roman" w:hAnsi="Times New Roman" w:cs="Times New Roman"/>
          <w:b/>
          <w:bCs/>
        </w:rPr>
        <w:lastRenderedPageBreak/>
        <w:t xml:space="preserve">CHAPTER </w:t>
      </w:r>
      <w:r w:rsidR="004B6091" w:rsidRPr="006F491D">
        <w:rPr>
          <w:rStyle w:val="Heading1Char"/>
          <w:rFonts w:ascii="Times New Roman" w:hAnsi="Times New Roman" w:cs="Times New Roman"/>
          <w:b/>
          <w:bCs/>
        </w:rPr>
        <w:t>4</w:t>
      </w:r>
      <w:r w:rsidRPr="006F491D">
        <w:rPr>
          <w:rStyle w:val="Heading1Char"/>
          <w:rFonts w:ascii="Times New Roman" w:hAnsi="Times New Roman" w:cs="Times New Roman"/>
          <w:b/>
          <w:bCs/>
        </w:rPr>
        <w:t>: EXPERIMENTAL RESULTS</w:t>
      </w:r>
      <w:bookmarkEnd w:id="141"/>
      <w:r w:rsidRPr="006F491D">
        <w:rPr>
          <w:rStyle w:val="Heading1Char"/>
          <w:rFonts w:ascii="Times New Roman" w:hAnsi="Times New Roman" w:cs="Times New Roman"/>
          <w:b/>
          <w:bCs/>
        </w:rPr>
        <w:t xml:space="preserve"> AND EVALUATION</w:t>
      </w:r>
      <w:bookmarkEnd w:id="142"/>
    </w:p>
    <w:p w14:paraId="50ADEF62" w14:textId="197DC232" w:rsidR="007A7525" w:rsidRPr="006F491D" w:rsidRDefault="007A7525" w:rsidP="007A7525">
      <w:pPr>
        <w:spacing w:line="480" w:lineRule="auto"/>
        <w:ind w:firstLine="680"/>
        <w:jc w:val="both"/>
        <w:rPr>
          <w:b/>
          <w:bCs/>
          <w:i/>
          <w:iCs/>
        </w:rPr>
      </w:pPr>
      <w:r w:rsidRPr="006F491D">
        <w:rPr>
          <w:b/>
          <w:bCs/>
          <w:i/>
          <w:iCs/>
        </w:rPr>
        <w:t xml:space="preserve">This session target is to illustrate the results obtained from experimenting the proposal model. Besides, some evaluation from the above results is pointed out in the part as well.  </w:t>
      </w:r>
    </w:p>
    <w:p w14:paraId="088FAE31" w14:textId="77777777" w:rsidR="00D9042B" w:rsidRPr="006F491D" w:rsidRDefault="00D9042B" w:rsidP="007A7525">
      <w:pPr>
        <w:spacing w:line="480" w:lineRule="auto"/>
        <w:ind w:firstLine="680"/>
        <w:jc w:val="both"/>
        <w:rPr>
          <w:rStyle w:val="Heading1Char"/>
          <w:rFonts w:ascii="Times New Roman" w:eastAsia="Times New Roman" w:hAnsi="Times New Roman" w:cs="Times New Roman"/>
          <w:b/>
          <w:bCs/>
          <w:sz w:val="24"/>
          <w:szCs w:val="24"/>
        </w:rPr>
      </w:pPr>
    </w:p>
    <w:p w14:paraId="0FC9A65D" w14:textId="35490A83" w:rsidR="0089230F" w:rsidRPr="006F491D" w:rsidRDefault="0089230F" w:rsidP="007A7525">
      <w:pPr>
        <w:pStyle w:val="Heading2"/>
        <w:numPr>
          <w:ilvl w:val="1"/>
          <w:numId w:val="20"/>
        </w:numPr>
        <w:spacing w:line="480" w:lineRule="auto"/>
        <w:rPr>
          <w:rFonts w:cs="Times New Roman"/>
          <w:b/>
          <w:bCs/>
          <w:sz w:val="28"/>
          <w:szCs w:val="28"/>
        </w:rPr>
      </w:pPr>
      <w:bookmarkStart w:id="143" w:name="_Toc78037113"/>
      <w:r w:rsidRPr="006F491D">
        <w:rPr>
          <w:rFonts w:cs="Times New Roman"/>
          <w:b/>
          <w:bCs/>
          <w:sz w:val="28"/>
          <w:szCs w:val="28"/>
        </w:rPr>
        <w:t>Experimental Results</w:t>
      </w:r>
      <w:bookmarkEnd w:id="143"/>
    </w:p>
    <w:p w14:paraId="5D3BBD20" w14:textId="753AFA61" w:rsidR="00192AEE" w:rsidRPr="006F491D" w:rsidRDefault="00192AEE" w:rsidP="001A5DF5">
      <w:pPr>
        <w:pStyle w:val="ListParagraph"/>
        <w:numPr>
          <w:ilvl w:val="2"/>
          <w:numId w:val="21"/>
        </w:numPr>
        <w:spacing w:line="480" w:lineRule="auto"/>
        <w:rPr>
          <w:b/>
          <w:bCs/>
        </w:rPr>
      </w:pPr>
      <w:r w:rsidRPr="006F491D">
        <w:rPr>
          <w:b/>
          <w:bCs/>
        </w:rPr>
        <w:t>Find the best number of topics for dataset</w:t>
      </w:r>
    </w:p>
    <w:p w14:paraId="57D35D26" w14:textId="091074ED" w:rsidR="00192AEE" w:rsidRPr="006F491D" w:rsidRDefault="00192AEE" w:rsidP="00CA47D7">
      <w:pPr>
        <w:pStyle w:val="ListParagraph"/>
        <w:spacing w:line="480" w:lineRule="auto"/>
        <w:ind w:left="0" w:firstLine="680"/>
        <w:jc w:val="both"/>
      </w:pPr>
      <w:r w:rsidRPr="006F491D">
        <w:t xml:space="preserve">After the pre- processing and transformation steps, we </w:t>
      </w:r>
      <w:r w:rsidR="00D9042B" w:rsidRPr="006F491D">
        <w:t>must</w:t>
      </w:r>
      <w:r w:rsidRPr="006F491D">
        <w:t xml:space="preserve"> find an optimal number of topics for this corpus. Therefore, I ran a grid- search on the whole corpus with </w:t>
      </w:r>
      <w:proofErr w:type="spellStart"/>
      <w:r w:rsidRPr="006F491D">
        <w:t>num_topics</w:t>
      </w:r>
      <w:proofErr w:type="spellEnd"/>
      <w:r w:rsidRPr="006F491D">
        <w:t xml:space="preserve"> in range (15, 26). </w:t>
      </w:r>
    </w:p>
    <w:p w14:paraId="62A9638D" w14:textId="77777777" w:rsidR="00192AEE" w:rsidRPr="006F491D" w:rsidRDefault="00192AEE" w:rsidP="00CA47D7">
      <w:pPr>
        <w:pStyle w:val="ListParagraph"/>
        <w:spacing w:line="480" w:lineRule="auto"/>
        <w:ind w:left="0" w:firstLine="680"/>
        <w:jc w:val="both"/>
      </w:pPr>
      <w:r w:rsidRPr="006F491D">
        <w:t xml:space="preserve">The reason for this variation of number of topics is human judgement due to results from base run of </w:t>
      </w:r>
      <w:proofErr w:type="spellStart"/>
      <w:r w:rsidRPr="006F491D">
        <w:t>num_topics</w:t>
      </w:r>
      <w:proofErr w:type="spellEnd"/>
      <w:r w:rsidRPr="006F491D">
        <w:t xml:space="preserve"> = 15, I don’t see the transparency between topics, so I choose that number to be the starting point. </w:t>
      </w:r>
    </w:p>
    <w:p w14:paraId="175D15E1" w14:textId="77777777" w:rsidR="00192AEE" w:rsidRPr="006F491D" w:rsidRDefault="00192AEE" w:rsidP="00CA47D7">
      <w:pPr>
        <w:pStyle w:val="ListParagraph"/>
        <w:spacing w:line="480" w:lineRule="auto"/>
        <w:ind w:left="360"/>
        <w:jc w:val="center"/>
      </w:pPr>
      <w:r w:rsidRPr="006F491D">
        <w:rPr>
          <w:b/>
          <w:bCs/>
          <w:noProof/>
        </w:rPr>
        <w:drawing>
          <wp:inline distT="0" distB="0" distL="0" distR="0" wp14:anchorId="67FD884F" wp14:editId="7EA3635F">
            <wp:extent cx="4904004" cy="2366682"/>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58093" cy="2392785"/>
                    </a:xfrm>
                    <a:prstGeom prst="rect">
                      <a:avLst/>
                    </a:prstGeom>
                  </pic:spPr>
                </pic:pic>
              </a:graphicData>
            </a:graphic>
          </wp:inline>
        </w:drawing>
      </w:r>
    </w:p>
    <w:p w14:paraId="691D23AA" w14:textId="6100EF87" w:rsidR="00192AEE" w:rsidRPr="006F491D" w:rsidRDefault="00192AEE" w:rsidP="00CA47D7">
      <w:pPr>
        <w:pStyle w:val="Title"/>
        <w:spacing w:line="480" w:lineRule="auto"/>
        <w:rPr>
          <w:rStyle w:val="BookTitle"/>
          <w:rFonts w:cs="Times New Roman"/>
          <w:color w:val="auto"/>
          <w:szCs w:val="24"/>
          <w:u w:val="none"/>
        </w:rPr>
      </w:pPr>
      <w:bookmarkStart w:id="144" w:name="fig4_33"/>
      <w:bookmarkStart w:id="145" w:name="fig5_1"/>
      <w:bookmarkStart w:id="146" w:name="_Toc76063905"/>
      <w:bookmarkEnd w:id="144"/>
      <w:bookmarkEnd w:id="145"/>
      <w:r w:rsidRPr="006F491D">
        <w:rPr>
          <w:rStyle w:val="BookTitle"/>
          <w:rFonts w:cs="Times New Roman"/>
          <w:color w:val="auto"/>
          <w:szCs w:val="24"/>
          <w:u w:val="none"/>
        </w:rPr>
        <w:t xml:space="preserve">Figure </w:t>
      </w:r>
      <w:r w:rsidR="002317E9" w:rsidRPr="006F491D">
        <w:rPr>
          <w:rStyle w:val="BookTitle"/>
          <w:rFonts w:cs="Times New Roman"/>
          <w:color w:val="auto"/>
          <w:szCs w:val="24"/>
          <w:u w:val="none"/>
        </w:rPr>
        <w:t>4.</w:t>
      </w:r>
      <w:r w:rsidRPr="006F491D">
        <w:rPr>
          <w:rStyle w:val="BookTitle"/>
          <w:rFonts w:cs="Times New Roman"/>
          <w:color w:val="auto"/>
          <w:szCs w:val="24"/>
          <w:u w:val="none"/>
        </w:rPr>
        <w:t>1. LDA Grid Search Implementation</w:t>
      </w:r>
      <w:bookmarkEnd w:id="146"/>
    </w:p>
    <w:p w14:paraId="7BF1F870" w14:textId="77777777" w:rsidR="00CA47D7" w:rsidRPr="006F491D" w:rsidRDefault="00CA47D7" w:rsidP="00CA47D7">
      <w:pPr>
        <w:spacing w:line="480" w:lineRule="auto"/>
      </w:pPr>
    </w:p>
    <w:p w14:paraId="1DEE232D" w14:textId="46CE65A9" w:rsidR="00192AEE" w:rsidRPr="006F491D" w:rsidRDefault="00192AEE" w:rsidP="00CA47D7">
      <w:pPr>
        <w:spacing w:line="480" w:lineRule="auto"/>
      </w:pPr>
      <w:r w:rsidRPr="006F491D">
        <w:rPr>
          <w:b/>
          <w:bCs/>
        </w:rPr>
        <w:t>The accuracy metric for considering the best number of topics is Coherence Score Measure</w:t>
      </w:r>
      <w:r w:rsidRPr="006F491D">
        <w:t>, which is the most popular metric for topic modeling [</w:t>
      </w:r>
      <w:hyperlink w:anchor="ref30" w:history="1">
        <w:r w:rsidRPr="006F491D">
          <w:rPr>
            <w:rStyle w:val="Hyperlink"/>
            <w:color w:val="auto"/>
            <w:u w:val="none"/>
          </w:rPr>
          <w:t>3</w:t>
        </w:r>
        <w:r w:rsidR="005802FE" w:rsidRPr="006F491D">
          <w:rPr>
            <w:rStyle w:val="Hyperlink"/>
            <w:color w:val="auto"/>
            <w:u w:val="none"/>
          </w:rPr>
          <w:t>0</w:t>
        </w:r>
      </w:hyperlink>
      <w:r w:rsidR="005802FE" w:rsidRPr="006F491D">
        <w:t xml:space="preserve">, </w:t>
      </w:r>
      <w:hyperlink w:anchor="ref31" w:history="1">
        <w:r w:rsidR="005802FE" w:rsidRPr="006F491D">
          <w:rPr>
            <w:rStyle w:val="Hyperlink"/>
            <w:color w:val="auto"/>
            <w:u w:val="none"/>
          </w:rPr>
          <w:t>31</w:t>
        </w:r>
      </w:hyperlink>
      <w:r w:rsidR="005802FE" w:rsidRPr="006F491D">
        <w:t xml:space="preserve">, </w:t>
      </w:r>
      <w:hyperlink w:anchor="ref32" w:history="1">
        <w:r w:rsidR="005802FE" w:rsidRPr="006F491D">
          <w:rPr>
            <w:rStyle w:val="Hyperlink"/>
            <w:color w:val="auto"/>
            <w:u w:val="none"/>
          </w:rPr>
          <w:t>32</w:t>
        </w:r>
      </w:hyperlink>
      <w:r w:rsidRPr="006F491D">
        <w:t xml:space="preserve">]. </w:t>
      </w:r>
    </w:p>
    <w:p w14:paraId="53C836D6" w14:textId="2BC0E4D6" w:rsidR="00192AEE" w:rsidRPr="006F491D" w:rsidRDefault="00192AEE" w:rsidP="00CA47D7">
      <w:pPr>
        <w:spacing w:line="480" w:lineRule="auto"/>
      </w:pPr>
      <w:r w:rsidRPr="006F491D">
        <w:lastRenderedPageBreak/>
        <w:t xml:space="preserve">Coherence metric used here is </w:t>
      </w:r>
      <w:proofErr w:type="spellStart"/>
      <w:r w:rsidRPr="006F491D">
        <w:rPr>
          <w:b/>
          <w:bCs/>
          <w:i/>
          <w:iCs/>
        </w:rPr>
        <w:t>c_v</w:t>
      </w:r>
      <w:proofErr w:type="spellEnd"/>
      <w:r w:rsidRPr="006F491D">
        <w:t xml:space="preserve"> by [</w:t>
      </w:r>
      <w:hyperlink w:anchor="ref30" w:history="1">
        <w:r w:rsidRPr="006F491D">
          <w:rPr>
            <w:rStyle w:val="Hyperlink"/>
            <w:color w:val="auto"/>
            <w:u w:val="none"/>
          </w:rPr>
          <w:t>3</w:t>
        </w:r>
        <w:r w:rsidR="00E14852" w:rsidRPr="006F491D">
          <w:rPr>
            <w:rStyle w:val="Hyperlink"/>
            <w:color w:val="auto"/>
            <w:u w:val="none"/>
          </w:rPr>
          <w:t>0</w:t>
        </w:r>
      </w:hyperlink>
      <w:r w:rsidRPr="006F491D">
        <w:t>] attains the cooccurrence counts for a given word using a sliding window and then calculates the Normalize Pointwise Mutual Information (NPMI) of every top word to other top words and returns a set of vectors. Critically, each vector is calculated by cosine similarity and the coherence is the mean of these similarities.</w:t>
      </w:r>
    </w:p>
    <w:p w14:paraId="17E6564A" w14:textId="6F98B7BB" w:rsidR="00192AEE" w:rsidRPr="006F491D" w:rsidRDefault="00192AEE" w:rsidP="00CA47D7">
      <w:pPr>
        <w:spacing w:line="480" w:lineRule="auto"/>
        <w:rPr>
          <w:b/>
          <w:bCs/>
        </w:rPr>
      </w:pPr>
      <w:r w:rsidRPr="006F491D">
        <w:rPr>
          <w:b/>
          <w:bCs/>
        </w:rPr>
        <w:t xml:space="preserve">Formula </w:t>
      </w:r>
      <w:r w:rsidR="00EA02CD" w:rsidRPr="006F491D">
        <w:rPr>
          <w:b/>
          <w:bCs/>
        </w:rPr>
        <w:t>4</w:t>
      </w:r>
      <w:r w:rsidRPr="006F491D">
        <w:rPr>
          <w:b/>
          <w:bCs/>
        </w:rPr>
        <w:t>.1. Normalize Pointwise Mutual Information Formula:</w:t>
      </w:r>
    </w:p>
    <w:p w14:paraId="7A890FB3" w14:textId="7968CCE9" w:rsidR="00192AEE" w:rsidRPr="006F491D" w:rsidRDefault="00192AEE" w:rsidP="00CA47D7">
      <w:pPr>
        <w:spacing w:line="480" w:lineRule="auto"/>
        <w:rPr>
          <w:lang w:val="vi-VN"/>
        </w:rPr>
      </w:pPr>
      <m:oMathPara>
        <m:oMath>
          <m:r>
            <m:rPr>
              <m:sty m:val="p"/>
            </m:rPr>
            <w:rPr>
              <w:rFonts w:ascii="Cambria Math" w:hAnsi="Cambria Math"/>
              <w:lang w:val="vi-VN"/>
            </w:rPr>
            <m:t>NPMI (</m:t>
          </m:r>
          <m:sSub>
            <m:sSubPr>
              <m:ctrlPr>
                <w:rPr>
                  <w:rFonts w:ascii="Cambria Math" w:hAnsi="Cambria Math"/>
                  <w:lang w:val="vi-VN"/>
                </w:rPr>
              </m:ctrlPr>
            </m:sSubPr>
            <m:e>
              <m:r>
                <m:rPr>
                  <m:sty m:val="p"/>
                </m:rPr>
                <w:rPr>
                  <w:rFonts w:ascii="Cambria Math" w:hAnsi="Cambria Math"/>
                  <w:lang w:val="vi-VN"/>
                </w:rPr>
                <m:t>w</m:t>
              </m:r>
            </m:e>
            <m:sub>
              <m:r>
                <m:rPr>
                  <m:sty m:val="p"/>
                </m:rP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w</m:t>
              </m:r>
            </m:e>
            <m:sub>
              <m:r>
                <m:rPr>
                  <m:sty m:val="p"/>
                </m:rPr>
                <w:rPr>
                  <w:rFonts w:ascii="Cambria Math" w:hAnsi="Cambria Math"/>
                  <w:lang w:val="vi-VN"/>
                </w:rPr>
                <m:t>j</m:t>
              </m:r>
            </m:sub>
          </m:sSub>
          <m:r>
            <m:rPr>
              <m:sty m:val="p"/>
            </m:rPr>
            <w:rPr>
              <w:rFonts w:ascii="Cambria Math" w:hAnsi="Cambria Math"/>
              <w:lang w:val="vi-VN"/>
            </w:rPr>
            <m:t xml:space="preserve"> )= </m:t>
          </m:r>
          <m:f>
            <m:fPr>
              <m:ctrlPr>
                <w:ins w:id="147" w:author="HO DANG PHUONG NGOC" w:date="2021-06-21T00:16:00Z">
                  <w:rPr>
                    <w:rFonts w:ascii="Cambria Math" w:hAnsi="Cambria Math"/>
                    <w:lang w:val="vi-VN"/>
                  </w:rPr>
                </w:ins>
              </m:ctrlPr>
            </m:fPr>
            <m:num>
              <m:r>
                <m:rPr>
                  <m:sty m:val="p"/>
                </m:rPr>
                <w:rPr>
                  <w:rFonts w:ascii="Cambria Math" w:hAnsi="Cambria Math"/>
                  <w:lang w:val="vi-VN"/>
                </w:rPr>
                <m:t>log2</m:t>
              </m:r>
              <m:f>
                <m:fPr>
                  <m:ctrlPr>
                    <w:ins w:id="148" w:author="HO DANG PHUONG NGOC" w:date="2021-06-21T00:16:00Z">
                      <w:rPr>
                        <w:rFonts w:ascii="Cambria Math" w:hAnsi="Cambria Math"/>
                        <w:lang w:val="vi-VN"/>
                      </w:rPr>
                    </w:ins>
                  </m:ctrlPr>
                </m:fPr>
                <m:num>
                  <m:r>
                    <m:rPr>
                      <m:sty m:val="p"/>
                    </m:rPr>
                    <w:rPr>
                      <w:rFonts w:ascii="Cambria Math" w:hAnsi="Cambria Math"/>
                      <w:lang w:val="vi-VN"/>
                    </w:rPr>
                    <m:t>p</m:t>
                  </m:r>
                  <m:d>
                    <m:dPr>
                      <m:ctrlPr>
                        <w:ins w:id="149" w:author="HO DANG PHUONG NGOC" w:date="2021-06-21T00:16:00Z">
                          <w:rPr>
                            <w:rFonts w:ascii="Cambria Math" w:hAnsi="Cambria Math"/>
                            <w:lang w:val="vi-VN"/>
                          </w:rPr>
                        </w:ins>
                      </m:ctrlPr>
                    </m:dPr>
                    <m:e>
                      <m:sSub>
                        <m:sSubPr>
                          <m:ctrlPr>
                            <w:ins w:id="150"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i</m:t>
                          </m:r>
                        </m:sub>
                      </m:sSub>
                      <m:r>
                        <m:rPr>
                          <m:sty m:val="p"/>
                        </m:rPr>
                        <w:rPr>
                          <w:rFonts w:ascii="Cambria Math" w:hAnsi="Cambria Math"/>
                          <w:lang w:val="vi-VN"/>
                        </w:rPr>
                        <m:t xml:space="preserve">, </m:t>
                      </m:r>
                      <m:sSub>
                        <m:sSubPr>
                          <m:ctrlPr>
                            <w:ins w:id="151"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j</m:t>
                          </m:r>
                        </m:sub>
                      </m:sSub>
                    </m:e>
                  </m:d>
                </m:num>
                <m:den>
                  <m:r>
                    <m:rPr>
                      <m:sty m:val="p"/>
                    </m:rPr>
                    <w:rPr>
                      <w:rFonts w:ascii="Cambria Math" w:hAnsi="Cambria Math"/>
                      <w:lang w:val="vi-VN"/>
                    </w:rPr>
                    <m:t>p</m:t>
                  </m:r>
                  <m:d>
                    <m:dPr>
                      <m:ctrlPr>
                        <w:ins w:id="152" w:author="HO DANG PHUONG NGOC" w:date="2021-06-21T00:16:00Z">
                          <w:rPr>
                            <w:rFonts w:ascii="Cambria Math" w:hAnsi="Cambria Math"/>
                            <w:lang w:val="vi-VN"/>
                          </w:rPr>
                        </w:ins>
                      </m:ctrlPr>
                    </m:dPr>
                    <m:e>
                      <m:sSub>
                        <m:sSubPr>
                          <m:ctrlPr>
                            <w:ins w:id="153"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i</m:t>
                          </m:r>
                        </m:sub>
                      </m:sSub>
                    </m:e>
                  </m:d>
                  <m:r>
                    <m:rPr>
                      <m:sty m:val="p"/>
                    </m:rPr>
                    <w:rPr>
                      <w:rFonts w:ascii="Cambria Math" w:hAnsi="Cambria Math"/>
                      <w:lang w:val="vi-VN"/>
                    </w:rPr>
                    <m:t>p(</m:t>
                  </m:r>
                  <m:sSub>
                    <m:sSubPr>
                      <m:ctrlPr>
                        <w:ins w:id="154"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j</m:t>
                      </m:r>
                    </m:sub>
                  </m:sSub>
                  <m:r>
                    <m:rPr>
                      <m:sty m:val="p"/>
                    </m:rPr>
                    <w:rPr>
                      <w:rFonts w:ascii="Cambria Math" w:hAnsi="Cambria Math"/>
                      <w:lang w:val="vi-VN"/>
                    </w:rPr>
                    <m:t>)</m:t>
                  </m:r>
                </m:den>
              </m:f>
            </m:num>
            <m:den>
              <m:r>
                <m:rPr>
                  <m:sty m:val="p"/>
                </m:rPr>
                <w:rPr>
                  <w:rFonts w:ascii="Cambria Math" w:hAnsi="Cambria Math"/>
                  <w:lang w:val="vi-VN"/>
                </w:rPr>
                <m:t>-log(p</m:t>
              </m:r>
              <m:d>
                <m:dPr>
                  <m:ctrlPr>
                    <w:ins w:id="155" w:author="HO DANG PHUONG NGOC" w:date="2021-06-21T00:16:00Z">
                      <w:rPr>
                        <w:rFonts w:ascii="Cambria Math" w:hAnsi="Cambria Math"/>
                        <w:lang w:val="vi-VN"/>
                      </w:rPr>
                    </w:ins>
                  </m:ctrlPr>
                </m:dPr>
                <m:e>
                  <m:sSub>
                    <m:sSubPr>
                      <m:ctrlPr>
                        <w:ins w:id="156"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i</m:t>
                      </m:r>
                    </m:sub>
                  </m:sSub>
                  <m:r>
                    <m:rPr>
                      <m:sty m:val="p"/>
                    </m:rPr>
                    <w:rPr>
                      <w:rFonts w:ascii="Cambria Math" w:hAnsi="Cambria Math"/>
                      <w:lang w:val="vi-VN"/>
                    </w:rPr>
                    <m:t xml:space="preserve">, </m:t>
                  </m:r>
                  <m:sSub>
                    <m:sSubPr>
                      <m:ctrlPr>
                        <w:ins w:id="157"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j</m:t>
                      </m:r>
                    </m:sub>
                  </m:sSub>
                </m:e>
              </m:d>
              <m:r>
                <m:rPr>
                  <m:sty m:val="p"/>
                </m:rPr>
                <w:rPr>
                  <w:rFonts w:ascii="Cambria Math" w:hAnsi="Cambria Math"/>
                  <w:lang w:val="vi-VN"/>
                </w:rPr>
                <m:t>)</m:t>
              </m:r>
            </m:den>
          </m:f>
        </m:oMath>
      </m:oMathPara>
    </w:p>
    <w:p w14:paraId="772C4D6B" w14:textId="75EBEC8F" w:rsidR="00192AEE" w:rsidRPr="006F491D" w:rsidRDefault="00192AEE" w:rsidP="000C752C">
      <w:pPr>
        <w:spacing w:line="480" w:lineRule="auto"/>
        <w:ind w:firstLine="692"/>
      </w:pPr>
      <m:oMath>
        <m:r>
          <m:rPr>
            <m:sty m:val="p"/>
          </m:rPr>
          <w:rPr>
            <w:rFonts w:ascii="Cambria Math" w:hAnsi="Cambria Math"/>
            <w:lang w:val="vi-VN"/>
          </w:rPr>
          <m:t xml:space="preserve">where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j</m:t>
            </m:r>
          </m:sub>
        </m:sSub>
        <m:r>
          <m:rPr>
            <m:sty m:val="p"/>
          </m:rPr>
          <w:rPr>
            <w:rFonts w:ascii="Cambria Math" w:hAnsi="Cambria Math"/>
          </w:rPr>
          <m:t xml:space="preserve"> are two considering random variables </m:t>
        </m:r>
      </m:oMath>
      <w:r w:rsidRPr="006F491D">
        <w:t>, p (</w:t>
      </w:r>
      <m:oMath>
        <m:sSub>
          <m:sSubPr>
            <m:ctrlPr>
              <w:ins w:id="158"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i</m:t>
            </m:r>
          </m:sub>
        </m:sSub>
        <m:r>
          <m:rPr>
            <m:sty m:val="p"/>
          </m:rPr>
          <w:rPr>
            <w:rFonts w:ascii="Cambria Math" w:hAnsi="Cambria Math"/>
            <w:lang w:val="vi-VN"/>
          </w:rPr>
          <m:t xml:space="preserve">, </m:t>
        </m:r>
        <m:sSub>
          <m:sSubPr>
            <m:ctrlPr>
              <w:ins w:id="159"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j</m:t>
            </m:r>
          </m:sub>
        </m:sSub>
      </m:oMath>
      <w:r w:rsidRPr="006F491D">
        <w:t>) is the probability that two random variables i and j co- occur, p (</w:t>
      </w:r>
      <m:oMath>
        <m:sSub>
          <m:sSubPr>
            <m:ctrlPr>
              <w:ins w:id="160"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i</m:t>
            </m:r>
          </m:sub>
        </m:sSub>
      </m:oMath>
      <w:r w:rsidRPr="006F491D">
        <w:t>) is the probability of variable i’ s occurrence, p (</w:t>
      </w:r>
      <m:oMath>
        <m:sSub>
          <m:sSubPr>
            <m:ctrlPr>
              <w:ins w:id="161" w:author="HO DANG PHUONG NGOC" w:date="2021-06-21T00:16:00Z">
                <w:rPr>
                  <w:rFonts w:ascii="Cambria Math" w:hAnsi="Cambria Math"/>
                  <w:lang w:val="vi-VN"/>
                </w:rPr>
              </w:ins>
            </m:ctrlPr>
          </m:sSubPr>
          <m:e>
            <m:r>
              <m:rPr>
                <m:sty m:val="p"/>
              </m:rPr>
              <w:rPr>
                <w:rFonts w:ascii="Cambria Math" w:hAnsi="Cambria Math"/>
                <w:lang w:val="vi-VN"/>
              </w:rPr>
              <m:t>w</m:t>
            </m:r>
          </m:e>
          <m:sub>
            <m:r>
              <m:rPr>
                <m:sty m:val="p"/>
              </m:rPr>
              <w:rPr>
                <w:rFonts w:ascii="Cambria Math" w:hAnsi="Cambria Math"/>
                <w:lang w:val="vi-VN"/>
              </w:rPr>
              <m:t>j</m:t>
            </m:r>
          </m:sub>
        </m:sSub>
      </m:oMath>
      <w:r w:rsidRPr="006F491D">
        <w:t>) is the probability of variable j’ s occurrence</w:t>
      </w:r>
      <w:r w:rsidR="004B6091" w:rsidRPr="006F491D">
        <w:t>.</w:t>
      </w:r>
    </w:p>
    <w:p w14:paraId="66C0759C" w14:textId="6679C4FF" w:rsidR="004B6091" w:rsidRPr="006F491D" w:rsidRDefault="004B6091" w:rsidP="00CA47D7">
      <w:pPr>
        <w:pStyle w:val="ListParagraph"/>
        <w:spacing w:line="480" w:lineRule="auto"/>
        <w:ind w:left="0"/>
        <w:rPr>
          <w:b/>
          <w:bCs/>
        </w:rPr>
      </w:pPr>
      <w:r w:rsidRPr="006F491D">
        <w:rPr>
          <w:b/>
          <w:bCs/>
        </w:rPr>
        <w:t xml:space="preserve">Formula </w:t>
      </w:r>
      <w:r w:rsidR="008B40E9" w:rsidRPr="006F491D">
        <w:rPr>
          <w:b/>
          <w:bCs/>
        </w:rPr>
        <w:t>4</w:t>
      </w:r>
      <w:r w:rsidRPr="006F491D">
        <w:rPr>
          <w:b/>
          <w:bCs/>
        </w:rPr>
        <w:t>.2. Mutual Information Vector between two random variables</w:t>
      </w:r>
      <w:r w:rsidR="00AD5000" w:rsidRPr="006F491D">
        <w:rPr>
          <w:b/>
          <w:bCs/>
        </w:rPr>
        <w:t>:</w:t>
      </w:r>
    </w:p>
    <w:p w14:paraId="006CD5E4" w14:textId="4C935EE1" w:rsidR="004B6091" w:rsidRPr="006F491D" w:rsidRDefault="002C56AC" w:rsidP="00CA47D7">
      <w:pPr>
        <w:pStyle w:val="ListParagraph"/>
        <w:spacing w:line="480" w:lineRule="auto"/>
        <w:ind w:left="360"/>
      </w:pPr>
      <m:oMathPara>
        <m:oMath>
          <m:acc>
            <m:accPr>
              <m:chr m:val="⃗"/>
              <m:ctrlPr>
                <w:ins w:id="162" w:author="HO DANG PHUONG NGOC" w:date="2021-06-21T00:16:00Z">
                  <w:rPr>
                    <w:rFonts w:ascii="Cambria Math" w:hAnsi="Cambria Math"/>
                  </w:rPr>
                </w:ins>
              </m:ctrlPr>
            </m:accPr>
            <m:e>
              <m:r>
                <m:rPr>
                  <m:sty m:val="p"/>
                </m:rPr>
                <w:rPr>
                  <w:rFonts w:ascii="Cambria Math" w:hAnsi="Cambria Math"/>
                </w:rPr>
                <m:t>v</m:t>
              </m:r>
            </m:e>
          </m:acc>
          <m:r>
            <m:rPr>
              <m:sty m:val="p"/>
            </m:rPr>
            <w:rPr>
              <w:rFonts w:ascii="Cambria Math" w:hAnsi="Cambria Math"/>
            </w:rPr>
            <m:t>(</m:t>
          </m:r>
          <m:sSup>
            <m:sSupPr>
              <m:ctrlPr>
                <w:ins w:id="163" w:author="HO DANG PHUONG NGOC" w:date="2021-06-21T00:16:00Z">
                  <w:rPr>
                    <w:rFonts w:ascii="Cambria Math" w:hAnsi="Cambria Math"/>
                  </w:rPr>
                </w:ins>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 = {</m:t>
          </m:r>
          <m:sSub>
            <m:sSubPr>
              <m:ctrlPr>
                <w:ins w:id="164" w:author="HO DANG PHUONG NGOC" w:date="2021-06-21T00:16:00Z">
                  <w:rPr>
                    <w:rFonts w:ascii="Cambria Math" w:hAnsi="Cambria Math"/>
                  </w:rPr>
                </w:ins>
              </m:ctrlPr>
            </m:sSubPr>
            <m:e>
              <m:r>
                <m:rPr>
                  <m:sty m:val="p"/>
                </m:rPr>
                <w:rPr>
                  <w:rFonts w:ascii="Cambria Math" w:hAnsi="Cambria Math"/>
                </w:rPr>
                <m:t>W</m:t>
              </m:r>
            </m:e>
            <m:sub>
              <m:r>
                <m:rPr>
                  <m:sty m:val="p"/>
                </m:rPr>
                <w:rPr>
                  <w:rFonts w:ascii="Cambria Math" w:hAnsi="Cambria Math"/>
                </w:rPr>
                <m:t>i ∈</m:t>
              </m:r>
              <m:sSup>
                <m:sSupPr>
                  <m:ctrlPr>
                    <w:ins w:id="165" w:author="HO DANG PHUONG NGOC" w:date="2021-06-21T00:16:00Z">
                      <w:rPr>
                        <w:rFonts w:ascii="Cambria Math" w:hAnsi="Cambria Math"/>
                      </w:rPr>
                    </w:ins>
                  </m:ctrlPr>
                </m:sSupPr>
                <m:e>
                  <m:r>
                    <m:rPr>
                      <m:sty m:val="p"/>
                    </m:rPr>
                    <w:rPr>
                      <w:rFonts w:ascii="Cambria Math" w:hAnsi="Cambria Math"/>
                    </w:rPr>
                    <m:t>W</m:t>
                  </m:r>
                </m:e>
                <m:sup>
                  <m:r>
                    <m:rPr>
                      <m:sty m:val="p"/>
                    </m:rPr>
                    <w:rPr>
                      <w:rFonts w:ascii="Cambria Math" w:hAnsi="Cambria Math"/>
                    </w:rPr>
                    <m:t>'</m:t>
                  </m:r>
                </m:sup>
              </m:sSup>
            </m:sub>
          </m:sSub>
          <m:r>
            <m:rPr>
              <m:sty m:val="p"/>
            </m:rPr>
            <w:rPr>
              <w:rFonts w:ascii="Cambria Math" w:hAnsi="Cambria Math"/>
            </w:rPr>
            <m:t>NPMI</m:t>
          </m:r>
          <m:r>
            <m:rPr>
              <m:sty m:val="p"/>
            </m:rPr>
            <w:rPr>
              <w:rFonts w:ascii="Cambria Math" w:hAnsi="Cambria Math"/>
              <w:lang w:val="vi-VN"/>
            </w:rPr>
            <m:t>(</m:t>
          </m:r>
          <m:sSub>
            <m:sSubPr>
              <m:ctrlPr>
                <w:rPr>
                  <w:rFonts w:ascii="Cambria Math" w:hAnsi="Cambria Math"/>
                  <w:lang w:val="vi-VN"/>
                </w:rPr>
              </m:ctrlPr>
            </m:sSubPr>
            <m:e>
              <m:r>
                <m:rPr>
                  <m:sty m:val="p"/>
                </m:rPr>
                <w:rPr>
                  <w:rFonts w:ascii="Cambria Math" w:hAnsi="Cambria Math"/>
                  <w:lang w:val="vi-VN"/>
                </w:rPr>
                <m:t>w</m:t>
              </m:r>
            </m:e>
            <m:sub>
              <m:r>
                <m:rPr>
                  <m:sty m:val="p"/>
                </m:rP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w</m:t>
              </m:r>
            </m:e>
            <m:sub>
              <m:r>
                <m:rPr>
                  <m:sty m:val="p"/>
                </m:rPr>
                <w:rPr>
                  <w:rFonts w:ascii="Cambria Math" w:hAnsi="Cambria Math"/>
                  <w:lang w:val="vi-VN"/>
                </w:rPr>
                <m:t>j</m:t>
              </m:r>
            </m:sub>
          </m:sSub>
          <m:r>
            <m:rPr>
              <m:sty m:val="p"/>
            </m:rPr>
            <w:rPr>
              <w:rFonts w:ascii="Cambria Math" w:hAnsi="Cambria Math"/>
              <w:lang w:val="vi-VN"/>
            </w:rPr>
            <m:t xml:space="preserve"> )</m:t>
          </m:r>
          <m:r>
            <m:rPr>
              <m:sty m:val="p"/>
            </m:rPr>
            <w:rPr>
              <w:rFonts w:ascii="Cambria Math" w:hAnsi="Cambria Math"/>
            </w:rPr>
            <m:t>}</m:t>
          </m:r>
        </m:oMath>
      </m:oMathPara>
    </w:p>
    <w:p w14:paraId="4BA275A3" w14:textId="3B70DEB7" w:rsidR="00192AEE" w:rsidRPr="006F491D" w:rsidRDefault="004B6091" w:rsidP="009F4E6D">
      <w:pPr>
        <w:spacing w:line="480" w:lineRule="auto"/>
        <w:ind w:firstLine="692"/>
      </w:pPr>
      <w:r w:rsidRPr="006F491D">
        <w:t xml:space="preserve">where </w:t>
      </w:r>
      <m:oMath>
        <m:r>
          <m:rPr>
            <m:sty m:val="p"/>
          </m:rPr>
          <w:rPr>
            <w:rFonts w:ascii="Cambria Math" w:hAnsi="Cambria Math"/>
          </w:rPr>
          <m:t>W</m:t>
        </m:r>
      </m:oMath>
      <w:r w:rsidRPr="006F491D">
        <w:t xml:space="preserve"> is set of random variables, </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oMath>
      <w:r w:rsidRPr="006F491D">
        <w:t xml:space="preserve">is set of variables to calculate mutual dependence, </w:t>
      </w:r>
      <m:oMath>
        <m:r>
          <m:rPr>
            <m:sty m:val="p"/>
          </m:rPr>
          <w:rPr>
            <w:rFonts w:ascii="Cambria Math" w:hAnsi="Cambria Math"/>
          </w:rPr>
          <m:t>NPMI</m:t>
        </m:r>
        <m:r>
          <m:rPr>
            <m:sty m:val="p"/>
          </m:rPr>
          <w:rPr>
            <w:rFonts w:ascii="Cambria Math" w:hAnsi="Cambria Math"/>
            <w:lang w:val="vi-VN"/>
          </w:rPr>
          <m:t>(</m:t>
        </m:r>
        <m:sSub>
          <m:sSubPr>
            <m:ctrlPr>
              <w:rPr>
                <w:rFonts w:ascii="Cambria Math" w:hAnsi="Cambria Math"/>
                <w:lang w:val="vi-VN"/>
              </w:rPr>
            </m:ctrlPr>
          </m:sSubPr>
          <m:e>
            <m:r>
              <m:rPr>
                <m:sty m:val="p"/>
              </m:rPr>
              <w:rPr>
                <w:rFonts w:ascii="Cambria Math" w:hAnsi="Cambria Math"/>
                <w:lang w:val="vi-VN"/>
              </w:rPr>
              <m:t>w</m:t>
            </m:r>
          </m:e>
          <m:sub>
            <m:r>
              <m:rPr>
                <m:sty m:val="p"/>
              </m:rP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w</m:t>
            </m:r>
          </m:e>
          <m:sub>
            <m:r>
              <m:rPr>
                <m:sty m:val="p"/>
              </m:rPr>
              <w:rPr>
                <w:rFonts w:ascii="Cambria Math" w:hAnsi="Cambria Math"/>
                <w:lang w:val="vi-VN"/>
              </w:rPr>
              <m:t>j</m:t>
            </m:r>
          </m:sub>
        </m:sSub>
        <m:r>
          <m:rPr>
            <m:sty m:val="p"/>
          </m:rPr>
          <w:rPr>
            <w:rFonts w:ascii="Cambria Math" w:hAnsi="Cambria Math"/>
            <w:lang w:val="vi-VN"/>
          </w:rPr>
          <m:t xml:space="preserve"> )</m:t>
        </m:r>
      </m:oMath>
      <w:r w:rsidRPr="006F491D">
        <w:t xml:space="preserve"> is the normalize pointwise information between two variables i and j</w:t>
      </w:r>
      <w:r w:rsidR="009A6071" w:rsidRPr="006F491D">
        <w:t>.</w:t>
      </w:r>
    </w:p>
    <w:p w14:paraId="3287D9F6" w14:textId="3639C932" w:rsidR="00192AEE" w:rsidRPr="006F491D" w:rsidRDefault="00FA760E" w:rsidP="00CA47D7">
      <w:pPr>
        <w:pStyle w:val="ListParagraph"/>
        <w:spacing w:line="480" w:lineRule="auto"/>
        <w:ind w:left="360"/>
        <w:jc w:val="center"/>
      </w:pPr>
      <w:r w:rsidRPr="006F491D">
        <w:rPr>
          <w:noProof/>
        </w:rPr>
        <w:lastRenderedPageBreak/>
        <w:drawing>
          <wp:inline distT="0" distB="0" distL="0" distR="0" wp14:anchorId="61E84BD8" wp14:editId="59FAF15B">
            <wp:extent cx="5972175" cy="367538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3675380"/>
                    </a:xfrm>
                    <a:prstGeom prst="rect">
                      <a:avLst/>
                    </a:prstGeom>
                  </pic:spPr>
                </pic:pic>
              </a:graphicData>
            </a:graphic>
          </wp:inline>
        </w:drawing>
      </w:r>
    </w:p>
    <w:p w14:paraId="06E7F457" w14:textId="07D65167" w:rsidR="00192AEE" w:rsidRPr="006F491D" w:rsidRDefault="00192AEE" w:rsidP="00CA47D7">
      <w:pPr>
        <w:pStyle w:val="Title"/>
        <w:spacing w:line="480" w:lineRule="auto"/>
        <w:rPr>
          <w:rStyle w:val="BookTitle"/>
          <w:rFonts w:cs="Times New Roman"/>
          <w:color w:val="auto"/>
          <w:szCs w:val="24"/>
          <w:u w:val="none"/>
        </w:rPr>
      </w:pPr>
      <w:bookmarkStart w:id="166" w:name="fig5_2"/>
      <w:bookmarkStart w:id="167" w:name="_Toc76063906"/>
      <w:bookmarkEnd w:id="166"/>
      <w:r w:rsidRPr="006F491D">
        <w:rPr>
          <w:rStyle w:val="BookTitle"/>
          <w:rFonts w:cs="Times New Roman"/>
          <w:color w:val="auto"/>
          <w:szCs w:val="24"/>
          <w:u w:val="none"/>
        </w:rPr>
        <w:t xml:space="preserve">Figure </w:t>
      </w:r>
      <w:r w:rsidR="002317E9" w:rsidRPr="006F491D">
        <w:rPr>
          <w:rStyle w:val="BookTitle"/>
          <w:rFonts w:cs="Times New Roman"/>
          <w:color w:val="auto"/>
          <w:szCs w:val="24"/>
          <w:u w:val="none"/>
        </w:rPr>
        <w:t>4</w:t>
      </w:r>
      <w:r w:rsidRPr="006F491D">
        <w:rPr>
          <w:rStyle w:val="BookTitle"/>
          <w:rFonts w:cs="Times New Roman"/>
          <w:color w:val="auto"/>
          <w:szCs w:val="24"/>
          <w:u w:val="none"/>
        </w:rPr>
        <w:t>.</w:t>
      </w:r>
      <w:r w:rsidR="009A6071" w:rsidRPr="006F491D">
        <w:rPr>
          <w:rStyle w:val="BookTitle"/>
          <w:rFonts w:cs="Times New Roman"/>
          <w:color w:val="auto"/>
          <w:szCs w:val="24"/>
          <w:u w:val="none"/>
        </w:rPr>
        <w:t>2</w:t>
      </w:r>
      <w:r w:rsidRPr="006F491D">
        <w:rPr>
          <w:rStyle w:val="BookTitle"/>
          <w:rFonts w:cs="Times New Roman"/>
          <w:color w:val="auto"/>
          <w:szCs w:val="24"/>
          <w:u w:val="none"/>
        </w:rPr>
        <w:t>. Grid Search results on LDA original model base</w:t>
      </w:r>
      <w:bookmarkEnd w:id="167"/>
    </w:p>
    <w:p w14:paraId="0B955552" w14:textId="4A700C55" w:rsidR="00192AEE" w:rsidRPr="006F491D" w:rsidRDefault="00192AEE" w:rsidP="00CA47D7">
      <w:pPr>
        <w:spacing w:line="480" w:lineRule="auto"/>
        <w:jc w:val="both"/>
        <w:rPr>
          <w:b/>
          <w:bCs/>
        </w:rPr>
      </w:pPr>
      <w:bookmarkStart w:id="168" w:name="fig5_3"/>
      <w:bookmarkStart w:id="169" w:name="fig5_5_b"/>
      <w:bookmarkStart w:id="170" w:name="fig5_5_c"/>
      <w:bookmarkEnd w:id="168"/>
      <w:bookmarkEnd w:id="169"/>
      <w:bookmarkEnd w:id="170"/>
      <w:r w:rsidRPr="006F491D">
        <w:rPr>
          <w:b/>
          <w:bCs/>
        </w:rPr>
        <w:t>From the</w:t>
      </w:r>
      <w:r w:rsidR="009A6071" w:rsidRPr="006F491D">
        <w:rPr>
          <w:b/>
          <w:bCs/>
        </w:rPr>
        <w:t xml:space="preserve"> above</w:t>
      </w:r>
      <w:r w:rsidRPr="006F491D">
        <w:rPr>
          <w:b/>
          <w:bCs/>
        </w:rPr>
        <w:t xml:space="preserve"> figure, we can claim that the best number of topics in this dataset is 20 since 20 gives the highest coherence score</w:t>
      </w:r>
      <w:r w:rsidR="00C378BB" w:rsidRPr="006F491D">
        <w:rPr>
          <w:b/>
          <w:bCs/>
        </w:rPr>
        <w:t xml:space="preserve"> in range</w:t>
      </w:r>
      <w:r w:rsidR="002317E9" w:rsidRPr="006F491D">
        <w:rPr>
          <w:b/>
          <w:bCs/>
        </w:rPr>
        <w:t xml:space="preserve"> 15- 25 topics</w:t>
      </w:r>
      <w:r w:rsidR="007A7525" w:rsidRPr="006F491D">
        <w:rPr>
          <w:b/>
          <w:bCs/>
        </w:rPr>
        <w:t>.</w:t>
      </w:r>
    </w:p>
    <w:p w14:paraId="41292CE4" w14:textId="77777777" w:rsidR="00AD5000" w:rsidRPr="006F491D" w:rsidRDefault="00AD5000" w:rsidP="00CA47D7">
      <w:pPr>
        <w:spacing w:line="480" w:lineRule="auto"/>
        <w:jc w:val="both"/>
        <w:rPr>
          <w:b/>
          <w:bCs/>
        </w:rPr>
      </w:pPr>
    </w:p>
    <w:p w14:paraId="7AF6E89A" w14:textId="452938F3" w:rsidR="00192AEE" w:rsidRPr="006F491D" w:rsidRDefault="00192AEE" w:rsidP="001A5DF5">
      <w:pPr>
        <w:pStyle w:val="ListParagraph"/>
        <w:numPr>
          <w:ilvl w:val="2"/>
          <w:numId w:val="21"/>
        </w:numPr>
        <w:spacing w:line="480" w:lineRule="auto"/>
        <w:jc w:val="both"/>
        <w:rPr>
          <w:b/>
          <w:bCs/>
        </w:rPr>
      </w:pPr>
      <w:r w:rsidRPr="006F491D">
        <w:rPr>
          <w:b/>
          <w:bCs/>
        </w:rPr>
        <w:t>Visualization LDA Mallet Results (visualization of 20 topics)</w:t>
      </w:r>
    </w:p>
    <w:p w14:paraId="6D465687" w14:textId="3F548325" w:rsidR="00192AEE" w:rsidRPr="006F491D" w:rsidRDefault="00192AEE" w:rsidP="00CA47D7">
      <w:pPr>
        <w:spacing w:line="480" w:lineRule="auto"/>
        <w:ind w:firstLine="680"/>
        <w:jc w:val="both"/>
      </w:pPr>
      <w:r w:rsidRPr="006F491D">
        <w:t xml:space="preserve">The tool we use here is </w:t>
      </w:r>
      <w:proofErr w:type="spellStart"/>
      <w:r w:rsidRPr="006F491D">
        <w:t>pyLDAvis</w:t>
      </w:r>
      <w:proofErr w:type="spellEnd"/>
      <w:r w:rsidRPr="006F491D">
        <w:t>. The key feature of this tool is the ability to show the topic- term relationship using relevance in an interactive and compact way. Critically, this tool provided users with the topic representation (on the left) and the most relevant terms given one topic on the left selected (bar</w:t>
      </w:r>
      <w:r w:rsidR="005F5A16" w:rsidRPr="006F491D">
        <w:t xml:space="preserve">- </w:t>
      </w:r>
      <w:r w:rsidRPr="006F491D">
        <w:t>charts on the right) by applying the relevance formula [</w:t>
      </w:r>
      <w:hyperlink w:anchor="ref33" w:history="1">
        <w:r w:rsidRPr="006F491D">
          <w:rPr>
            <w:rStyle w:val="Hyperlink"/>
            <w:color w:val="auto"/>
            <w:u w:val="none"/>
          </w:rPr>
          <w:t>3</w:t>
        </w:r>
        <w:r w:rsidR="00A4767F" w:rsidRPr="006F491D">
          <w:rPr>
            <w:rStyle w:val="Hyperlink"/>
            <w:color w:val="auto"/>
            <w:u w:val="none"/>
          </w:rPr>
          <w:t>3</w:t>
        </w:r>
      </w:hyperlink>
      <w:r w:rsidRPr="006F491D">
        <w:t>].</w:t>
      </w:r>
    </w:p>
    <w:p w14:paraId="2D3A0704" w14:textId="5D4128A7" w:rsidR="002317E9" w:rsidRPr="006F491D" w:rsidRDefault="002317E9" w:rsidP="00CA47D7">
      <w:pPr>
        <w:spacing w:line="480" w:lineRule="auto"/>
        <w:rPr>
          <w:b/>
          <w:bCs/>
        </w:rPr>
      </w:pPr>
      <w:r w:rsidRPr="006F491D">
        <w:rPr>
          <w:b/>
          <w:bCs/>
        </w:rPr>
        <w:t xml:space="preserve">Formula </w:t>
      </w:r>
      <w:r w:rsidR="000E4F2C" w:rsidRPr="006F491D">
        <w:rPr>
          <w:b/>
          <w:bCs/>
        </w:rPr>
        <w:t>4</w:t>
      </w:r>
      <w:r w:rsidRPr="006F491D">
        <w:rPr>
          <w:b/>
          <w:bCs/>
        </w:rPr>
        <w:t>.</w:t>
      </w:r>
      <w:r w:rsidR="000E4F2C" w:rsidRPr="006F491D">
        <w:rPr>
          <w:b/>
          <w:bCs/>
        </w:rPr>
        <w:t>3</w:t>
      </w:r>
      <w:r w:rsidRPr="006F491D">
        <w:rPr>
          <w:b/>
          <w:bCs/>
        </w:rPr>
        <w:t>. Relevance formula:</w:t>
      </w:r>
    </w:p>
    <w:p w14:paraId="262BF3BB" w14:textId="77777777" w:rsidR="002317E9" w:rsidRPr="006F491D" w:rsidRDefault="002317E9" w:rsidP="00CA47D7">
      <w:pPr>
        <w:spacing w:line="480" w:lineRule="auto"/>
        <w:jc w:val="center"/>
      </w:pPr>
      <w:r w:rsidRPr="006F491D">
        <w:rPr>
          <w:noProof/>
        </w:rPr>
        <w:drawing>
          <wp:inline distT="0" distB="0" distL="0" distR="0" wp14:anchorId="3D49422D" wp14:editId="3E7C9E7A">
            <wp:extent cx="3517900" cy="533400"/>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ext&#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3517900" cy="533400"/>
                    </a:xfrm>
                    <a:prstGeom prst="rect">
                      <a:avLst/>
                    </a:prstGeom>
                  </pic:spPr>
                </pic:pic>
              </a:graphicData>
            </a:graphic>
          </wp:inline>
        </w:drawing>
      </w:r>
    </w:p>
    <w:p w14:paraId="3E72592D" w14:textId="10CAD6D9" w:rsidR="00192AEE" w:rsidRPr="006F491D" w:rsidRDefault="002317E9" w:rsidP="000C752C">
      <w:pPr>
        <w:spacing w:line="480" w:lineRule="auto"/>
        <w:ind w:firstLine="692"/>
      </w:pPr>
      <w:r w:rsidRPr="006F491D">
        <w:lastRenderedPageBreak/>
        <w:t xml:space="preserve">where </w:t>
      </w:r>
      <m:oMath>
        <m:r>
          <m:rPr>
            <m:sty m:val="p"/>
          </m:rPr>
          <w:rPr>
            <w:rFonts w:ascii="Cambria Math" w:hAnsi="Cambria Math"/>
          </w:rPr>
          <m:t>∅</m:t>
        </m:r>
      </m:oMath>
      <w:r w:rsidRPr="006F491D">
        <w:t xml:space="preserve"> </w:t>
      </w:r>
      <w:r w:rsidRPr="006F491D">
        <w:rPr>
          <w:vertAlign w:val="subscript"/>
        </w:rPr>
        <w:t>kw</w:t>
      </w:r>
      <w:r w:rsidRPr="006F491D">
        <w:t xml:space="preserve"> denotes the probability of w </w:t>
      </w:r>
      <m:oMath>
        <m:r>
          <m:rPr>
            <m:sty m:val="p"/>
          </m:rPr>
          <w:rPr>
            <w:rFonts w:ascii="Cambria Math" w:hAnsi="Cambria Math"/>
          </w:rPr>
          <m:t>ϵ</m:t>
        </m:r>
      </m:oMath>
      <w:r w:rsidRPr="006F491D">
        <w:t xml:space="preserve">{1, ..., V}, pw is the empirical distribution of the corpus, </w:t>
      </w:r>
      <m:oMath>
        <m:r>
          <m:rPr>
            <m:sty m:val="p"/>
          </m:rPr>
          <w:rPr>
            <w:rFonts w:ascii="Cambria Math" w:hAnsi="Cambria Math"/>
          </w:rPr>
          <m:t>λ</m:t>
        </m:r>
      </m:oMath>
      <w:r w:rsidRPr="006F491D">
        <w:t xml:space="preserve"> is the weight given to the probability of term w under topic k relative to its lift (measuring on log scale)</w:t>
      </w:r>
      <w:bookmarkStart w:id="171" w:name="fig5_6"/>
      <w:bookmarkStart w:id="172" w:name="fig5_7"/>
      <w:bookmarkEnd w:id="171"/>
      <w:bookmarkEnd w:id="172"/>
    </w:p>
    <w:p w14:paraId="50A1091D" w14:textId="77777777" w:rsidR="00AD5000" w:rsidRPr="006F491D" w:rsidRDefault="00AD5000" w:rsidP="00CA47D7">
      <w:pPr>
        <w:spacing w:line="480" w:lineRule="auto"/>
      </w:pPr>
    </w:p>
    <w:p w14:paraId="34841902" w14:textId="58CE3219" w:rsidR="00192AEE" w:rsidRPr="006F491D" w:rsidRDefault="00192AEE" w:rsidP="001A5DF5">
      <w:pPr>
        <w:pStyle w:val="ListParagraph"/>
        <w:numPr>
          <w:ilvl w:val="2"/>
          <w:numId w:val="21"/>
        </w:numPr>
        <w:spacing w:line="480" w:lineRule="auto"/>
        <w:jc w:val="both"/>
        <w:rPr>
          <w:b/>
          <w:bCs/>
        </w:rPr>
      </w:pPr>
      <w:r w:rsidRPr="006F491D">
        <w:rPr>
          <w:b/>
          <w:bCs/>
        </w:rPr>
        <w:t xml:space="preserve"> LDA Mallet</w:t>
      </w:r>
      <w:r w:rsidR="002317E9" w:rsidRPr="006F491D">
        <w:rPr>
          <w:b/>
          <w:bCs/>
        </w:rPr>
        <w:t xml:space="preserve"> Training Process</w:t>
      </w:r>
    </w:p>
    <w:p w14:paraId="4AC024F0" w14:textId="77777777" w:rsidR="00192AEE" w:rsidRPr="006F491D" w:rsidRDefault="00192AEE" w:rsidP="00CA47D7">
      <w:pPr>
        <w:pStyle w:val="ListParagraph"/>
        <w:spacing w:line="480" w:lineRule="auto"/>
        <w:ind w:left="0"/>
        <w:jc w:val="center"/>
        <w:rPr>
          <w:noProof/>
        </w:rPr>
      </w:pPr>
      <w:r w:rsidRPr="006F491D">
        <w:rPr>
          <w:noProof/>
        </w:rPr>
        <w:drawing>
          <wp:inline distT="0" distB="0" distL="0" distR="0" wp14:anchorId="04BA7A79" wp14:editId="1F42C348">
            <wp:extent cx="6189426" cy="3518568"/>
            <wp:effectExtent l="0" t="0" r="0" b="0"/>
            <wp:docPr id="416" name="Picture 41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Chart, bubbl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69611" cy="3564152"/>
                    </a:xfrm>
                    <a:prstGeom prst="rect">
                      <a:avLst/>
                    </a:prstGeom>
                  </pic:spPr>
                </pic:pic>
              </a:graphicData>
            </a:graphic>
          </wp:inline>
        </w:drawing>
      </w:r>
    </w:p>
    <w:p w14:paraId="4855E267" w14:textId="5B4DE8D7" w:rsidR="00192AEE" w:rsidRPr="006F491D" w:rsidRDefault="00192AEE" w:rsidP="00CA47D7">
      <w:pPr>
        <w:pStyle w:val="Title"/>
        <w:spacing w:line="480" w:lineRule="auto"/>
        <w:rPr>
          <w:rStyle w:val="BookTitle"/>
          <w:rFonts w:cs="Times New Roman"/>
          <w:color w:val="auto"/>
          <w:szCs w:val="24"/>
          <w:u w:val="none"/>
        </w:rPr>
      </w:pPr>
      <w:bookmarkStart w:id="173" w:name="fig5_8"/>
      <w:bookmarkStart w:id="174" w:name="_Toc76063907"/>
      <w:bookmarkEnd w:id="173"/>
      <w:r w:rsidRPr="006F491D">
        <w:rPr>
          <w:rStyle w:val="BookTitle"/>
          <w:rFonts w:cs="Times New Roman"/>
          <w:color w:val="auto"/>
          <w:szCs w:val="24"/>
          <w:u w:val="none"/>
        </w:rPr>
        <w:t xml:space="preserve">Figure </w:t>
      </w:r>
      <w:r w:rsidR="002317E9" w:rsidRPr="006F491D">
        <w:rPr>
          <w:rStyle w:val="BookTitle"/>
          <w:rFonts w:cs="Times New Roman"/>
          <w:color w:val="auto"/>
          <w:szCs w:val="24"/>
          <w:u w:val="none"/>
        </w:rPr>
        <w:t>4.3</w:t>
      </w:r>
      <w:r w:rsidRPr="006F491D">
        <w:rPr>
          <w:rStyle w:val="BookTitle"/>
          <w:rFonts w:cs="Times New Roman"/>
          <w:color w:val="auto"/>
          <w:szCs w:val="24"/>
          <w:u w:val="none"/>
        </w:rPr>
        <w:t>. Overall visualization of LDA Mallet performance</w:t>
      </w:r>
      <w:bookmarkEnd w:id="174"/>
    </w:p>
    <w:p w14:paraId="21DB73BE" w14:textId="77777777" w:rsidR="00192AEE" w:rsidRPr="006F491D" w:rsidRDefault="00192AEE" w:rsidP="00CA47D7">
      <w:pPr>
        <w:spacing w:line="480" w:lineRule="auto"/>
        <w:jc w:val="both"/>
      </w:pPr>
    </w:p>
    <w:p w14:paraId="001E35A5" w14:textId="4B5B0A73" w:rsidR="00192AEE" w:rsidRPr="006F491D" w:rsidRDefault="00192AEE" w:rsidP="00CA47D7">
      <w:pPr>
        <w:pStyle w:val="ListParagraph"/>
        <w:spacing w:line="480" w:lineRule="auto"/>
        <w:ind w:left="0"/>
        <w:jc w:val="center"/>
      </w:pPr>
      <w:r w:rsidRPr="006F491D">
        <w:rPr>
          <w:noProof/>
        </w:rPr>
        <w:lastRenderedPageBreak/>
        <w:drawing>
          <wp:inline distT="0" distB="0" distL="0" distR="0" wp14:anchorId="7164DF41" wp14:editId="3F7C77D4">
            <wp:extent cx="5385597" cy="3825875"/>
            <wp:effectExtent l="0" t="0" r="0" b="0"/>
            <wp:docPr id="417" name="Picture 4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20255" cy="3850496"/>
                    </a:xfrm>
                    <a:prstGeom prst="rect">
                      <a:avLst/>
                    </a:prstGeom>
                  </pic:spPr>
                </pic:pic>
              </a:graphicData>
            </a:graphic>
          </wp:inline>
        </w:drawing>
      </w:r>
    </w:p>
    <w:p w14:paraId="21FCA893" w14:textId="7A80DD0D" w:rsidR="00192AEE" w:rsidRPr="006F491D" w:rsidRDefault="00192AEE" w:rsidP="009E5BF1">
      <w:pPr>
        <w:pStyle w:val="Title"/>
        <w:rPr>
          <w:rStyle w:val="BookTitle"/>
          <w:rFonts w:cs="Times New Roman"/>
          <w:color w:val="auto"/>
          <w:szCs w:val="24"/>
          <w:u w:val="none"/>
        </w:rPr>
      </w:pPr>
      <w:bookmarkStart w:id="175" w:name="fig5_9"/>
      <w:bookmarkStart w:id="176" w:name="_Toc76063908"/>
      <w:bookmarkEnd w:id="175"/>
      <w:r w:rsidRPr="006F491D">
        <w:rPr>
          <w:rStyle w:val="BookTitle"/>
          <w:rFonts w:cs="Times New Roman"/>
          <w:color w:val="auto"/>
          <w:szCs w:val="24"/>
          <w:u w:val="none"/>
        </w:rPr>
        <w:t xml:space="preserve">Figure </w:t>
      </w:r>
      <w:r w:rsidR="002317E9" w:rsidRPr="006F491D">
        <w:rPr>
          <w:rStyle w:val="BookTitle"/>
          <w:rFonts w:cs="Times New Roman"/>
          <w:color w:val="auto"/>
          <w:szCs w:val="24"/>
          <w:u w:val="none"/>
        </w:rPr>
        <w:t>4.4</w:t>
      </w:r>
      <w:r w:rsidRPr="006F491D">
        <w:rPr>
          <w:rStyle w:val="BookTitle"/>
          <w:rFonts w:cs="Times New Roman"/>
          <w:color w:val="auto"/>
          <w:szCs w:val="24"/>
          <w:u w:val="none"/>
        </w:rPr>
        <w:t>. Overall visualization of LDA Mallet term- topic relation for topic 1</w:t>
      </w:r>
      <w:bookmarkEnd w:id="176"/>
    </w:p>
    <w:p w14:paraId="3CAD2752" w14:textId="77777777" w:rsidR="009E5BF1" w:rsidRPr="006F491D" w:rsidRDefault="009E5BF1" w:rsidP="009E5BF1"/>
    <w:p w14:paraId="74DBDAA1" w14:textId="77777777" w:rsidR="00192AEE" w:rsidRPr="006F491D" w:rsidRDefault="00192AEE" w:rsidP="009E5BF1">
      <w:pPr>
        <w:pStyle w:val="Title"/>
      </w:pPr>
    </w:p>
    <w:p w14:paraId="315F48CD" w14:textId="312E932B" w:rsidR="00192AEE" w:rsidRPr="006F491D" w:rsidRDefault="00192AEE" w:rsidP="001A5DF5">
      <w:pPr>
        <w:pStyle w:val="ListParagraph"/>
        <w:numPr>
          <w:ilvl w:val="2"/>
          <w:numId w:val="21"/>
        </w:numPr>
        <w:tabs>
          <w:tab w:val="left" w:pos="2977"/>
        </w:tabs>
        <w:spacing w:line="480" w:lineRule="auto"/>
        <w:jc w:val="both"/>
        <w:rPr>
          <w:b/>
          <w:bCs/>
        </w:rPr>
      </w:pPr>
      <w:r w:rsidRPr="006F491D">
        <w:rPr>
          <w:b/>
          <w:bCs/>
        </w:rPr>
        <w:t>TiSASRec with LDA integration Performance (</w:t>
      </w:r>
      <w:r w:rsidR="00B26B66" w:rsidRPr="006F491D">
        <w:rPr>
          <w:b/>
          <w:bCs/>
        </w:rPr>
        <w:t xml:space="preserve">LDA- </w:t>
      </w:r>
      <w:proofErr w:type="spellStart"/>
      <w:r w:rsidR="00B26B66" w:rsidRPr="006F491D">
        <w:rPr>
          <w:b/>
          <w:bCs/>
        </w:rPr>
        <w:t>TISASRec</w:t>
      </w:r>
      <w:proofErr w:type="spellEnd"/>
      <w:r w:rsidR="007C46E8" w:rsidRPr="006F491D">
        <w:rPr>
          <w:b/>
          <w:bCs/>
        </w:rPr>
        <w:t xml:space="preserve"> M</w:t>
      </w:r>
      <w:r w:rsidRPr="006F491D">
        <w:rPr>
          <w:b/>
          <w:bCs/>
        </w:rPr>
        <w:t xml:space="preserve">odel) </w:t>
      </w:r>
    </w:p>
    <w:p w14:paraId="2F78B31F" w14:textId="77777777" w:rsidR="00192AEE" w:rsidRPr="006F491D" w:rsidRDefault="00192AEE" w:rsidP="00CA47D7">
      <w:pPr>
        <w:tabs>
          <w:tab w:val="left" w:pos="2977"/>
        </w:tabs>
        <w:spacing w:line="480" w:lineRule="auto"/>
        <w:ind w:firstLine="680"/>
        <w:jc w:val="both"/>
        <w:rPr>
          <w:b/>
          <w:bCs/>
        </w:rPr>
      </w:pPr>
      <w:r w:rsidRPr="006F491D">
        <w:rPr>
          <w:b/>
          <w:bCs/>
        </w:rPr>
        <w:t>The metric applying here is NDCG@10 and HR@10, which are the same as the two original versions for easier comparison.</w:t>
      </w:r>
    </w:p>
    <w:p w14:paraId="447C6D26" w14:textId="0CD42601" w:rsidR="00192AEE" w:rsidRPr="006F491D" w:rsidRDefault="00192AEE" w:rsidP="00CA47D7">
      <w:pPr>
        <w:tabs>
          <w:tab w:val="left" w:pos="2977"/>
        </w:tabs>
        <w:spacing w:line="480" w:lineRule="auto"/>
        <w:ind w:firstLine="680"/>
        <w:jc w:val="both"/>
      </w:pPr>
      <w:r w:rsidRPr="006F491D">
        <w:rPr>
          <w:b/>
          <w:bCs/>
          <w:i/>
          <w:iCs/>
        </w:rPr>
        <w:t>Normalize Distributed Cumulative Gain (NDCG)</w:t>
      </w:r>
      <w:r w:rsidRPr="006F491D">
        <w:t xml:space="preserve"> is the measure of ranking quality of which </w:t>
      </w:r>
      <w:proofErr w:type="spellStart"/>
      <w:r w:rsidRPr="006F491D">
        <w:t>ran</w:t>
      </w:r>
      <w:r w:rsidR="007C46E8" w:rsidRPr="006F491D">
        <w:t>s</w:t>
      </w:r>
      <w:r w:rsidRPr="006F491D">
        <w:t>e</w:t>
      </w:r>
      <w:proofErr w:type="spellEnd"/>
      <w:r w:rsidRPr="006F491D">
        <w:t xml:space="preserve"> varies in (0,1). </w:t>
      </w:r>
      <w:r w:rsidRPr="006F491D">
        <w:rPr>
          <w:b/>
          <w:bCs/>
        </w:rPr>
        <w:t xml:space="preserve">NDCG@10 </w:t>
      </w:r>
      <w:r w:rsidRPr="006F491D">
        <w:t>is the measure of position of top 10 highest ranked items. To calculate this measure, we must first calculate the</w:t>
      </w:r>
      <w:r w:rsidR="002317E9" w:rsidRPr="006F491D">
        <w:t xml:space="preserve"> </w:t>
      </w:r>
      <w:r w:rsidRPr="006F491D">
        <w:t>cumulative gain of the recommended order</w:t>
      </w:r>
      <w:r w:rsidR="002317E9" w:rsidRPr="006F491D">
        <w:t xml:space="preserve"> (DCG) </w:t>
      </w:r>
      <w:r w:rsidRPr="006F491D">
        <w:t>and</w:t>
      </w:r>
      <w:r w:rsidR="002317E9" w:rsidRPr="006F491D">
        <w:t xml:space="preserve"> </w:t>
      </w:r>
      <w:r w:rsidRPr="006F491D">
        <w:t>cumulative gain of the ideal recommended order- ideal order</w:t>
      </w:r>
      <w:r w:rsidR="002317E9" w:rsidRPr="006F491D">
        <w:t xml:space="preserve"> (</w:t>
      </w:r>
      <w:proofErr w:type="spellStart"/>
      <w:r w:rsidR="002317E9" w:rsidRPr="006F491D">
        <w:t>DCG</w:t>
      </w:r>
      <w:r w:rsidR="002317E9" w:rsidRPr="006F491D">
        <w:rPr>
          <w:vertAlign w:val="subscript"/>
        </w:rPr>
        <w:t>i</w:t>
      </w:r>
      <w:proofErr w:type="spellEnd"/>
      <w:r w:rsidR="002317E9" w:rsidRPr="006F491D">
        <w:t>)</w:t>
      </w:r>
      <w:r w:rsidRPr="006F491D">
        <w:t xml:space="preserve"> is the order ranked from high to low with respect to decreasing order)</w:t>
      </w:r>
      <w:r w:rsidR="002317E9" w:rsidRPr="006F491D">
        <w:t>.</w:t>
      </w:r>
      <w:r w:rsidRPr="006F491D">
        <w:t xml:space="preserve"> </w:t>
      </w:r>
    </w:p>
    <w:p w14:paraId="7DEA607E" w14:textId="77777777" w:rsidR="00AC485B" w:rsidRPr="006F491D" w:rsidRDefault="00AC485B" w:rsidP="00CA47D7">
      <w:pPr>
        <w:tabs>
          <w:tab w:val="left" w:pos="2977"/>
        </w:tabs>
        <w:spacing w:line="480" w:lineRule="auto"/>
        <w:rPr>
          <w:b/>
          <w:bCs/>
        </w:rPr>
      </w:pPr>
      <w:r w:rsidRPr="006F491D">
        <w:rPr>
          <w:b/>
          <w:bCs/>
        </w:rPr>
        <w:br w:type="page"/>
      </w:r>
    </w:p>
    <w:p w14:paraId="28694BB3" w14:textId="78807D87" w:rsidR="00192AEE" w:rsidRPr="006F491D" w:rsidRDefault="00192AEE" w:rsidP="00CA47D7">
      <w:pPr>
        <w:tabs>
          <w:tab w:val="left" w:pos="2977"/>
        </w:tabs>
        <w:spacing w:line="480" w:lineRule="auto"/>
        <w:rPr>
          <w:b/>
          <w:bCs/>
        </w:rPr>
      </w:pPr>
      <w:r w:rsidRPr="006F491D">
        <w:rPr>
          <w:b/>
          <w:bCs/>
        </w:rPr>
        <w:lastRenderedPageBreak/>
        <w:t>Formula</w:t>
      </w:r>
      <w:r w:rsidR="00463BDB" w:rsidRPr="006F491D">
        <w:rPr>
          <w:b/>
          <w:bCs/>
        </w:rPr>
        <w:t xml:space="preserve"> 4.4. </w:t>
      </w:r>
      <w:r w:rsidRPr="006F491D">
        <w:rPr>
          <w:b/>
          <w:bCs/>
        </w:rPr>
        <w:t>DDG Formula:</w:t>
      </w:r>
    </w:p>
    <w:p w14:paraId="5E94E502" w14:textId="6C5EC2B1" w:rsidR="002317E9" w:rsidRPr="006F491D" w:rsidRDefault="002317E9" w:rsidP="00CA47D7">
      <w:pPr>
        <w:tabs>
          <w:tab w:val="left" w:pos="2977"/>
        </w:tabs>
        <w:spacing w:line="480" w:lineRule="auto"/>
        <w:jc w:val="center"/>
        <w:rPr>
          <w:b/>
          <w:bCs/>
          <w:i/>
          <w:iCs/>
        </w:rPr>
      </w:pPr>
      <m:oMathPara>
        <m:oMath>
          <m:r>
            <m:rPr>
              <m:sty m:val="bi"/>
            </m:rPr>
            <w:rPr>
              <w:rFonts w:ascii="Cambria Math" w:hAnsi="Cambria Math"/>
            </w:rPr>
            <m:t xml:space="preserve">DCG = </m:t>
          </m:r>
          <m:nary>
            <m:naryPr>
              <m:chr m:val="∑"/>
              <m:limLoc m:val="subSup"/>
              <m:ctrlPr>
                <w:rPr>
                  <w:rFonts w:ascii="Cambria Math" w:hAnsi="Cambria Math"/>
                  <w:b/>
                  <w:bCs/>
                  <w:i/>
                  <w:iCs/>
                </w:rPr>
              </m:ctrlPr>
            </m:naryPr>
            <m:sub>
              <m:r>
                <m:rPr>
                  <m:sty m:val="bi"/>
                </m:rPr>
                <w:rPr>
                  <w:rFonts w:ascii="Cambria Math" w:hAnsi="Cambria Math"/>
                </w:rPr>
                <m:t>i=1</m:t>
              </m:r>
            </m:sub>
            <m:sup>
              <m:r>
                <m:rPr>
                  <m:sty m:val="bi"/>
                </m:rPr>
                <w:rPr>
                  <w:rFonts w:ascii="Cambria Math" w:hAnsi="Cambria Math"/>
                </w:rPr>
                <m:t>n</m:t>
              </m:r>
            </m:sup>
            <m:e>
              <m:f>
                <m:fPr>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relevance</m:t>
                      </m:r>
                    </m:e>
                    <m:sub>
                      <m:r>
                        <m:rPr>
                          <m:sty m:val="bi"/>
                        </m:rPr>
                        <w:rPr>
                          <w:rFonts w:ascii="Cambria Math" w:hAnsi="Cambria Math"/>
                        </w:rPr>
                        <m:t>i</m:t>
                      </m:r>
                    </m:sub>
                  </m:sSub>
                </m:num>
                <m:den>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r>
                    <m:rPr>
                      <m:sty m:val="bi"/>
                    </m:rPr>
                    <w:rPr>
                      <w:rFonts w:ascii="Cambria Math" w:hAnsi="Cambria Math"/>
                    </w:rPr>
                    <m:t>(i+1)</m:t>
                  </m:r>
                </m:den>
              </m:f>
            </m:e>
          </m:nary>
        </m:oMath>
      </m:oMathPara>
    </w:p>
    <w:p w14:paraId="44FA1A0D" w14:textId="7F4CDFC1" w:rsidR="00192AEE" w:rsidRPr="006F491D" w:rsidRDefault="00192AEE" w:rsidP="000C752C">
      <w:pPr>
        <w:spacing w:line="480" w:lineRule="auto"/>
        <w:ind w:firstLine="692"/>
      </w:pPr>
      <w:r w:rsidRPr="006F491D">
        <w:t xml:space="preserve">where DCG is distributive cumulative gain of recommended order, </w:t>
      </w:r>
      <m:oMath>
        <m:sSub>
          <m:sSubPr>
            <m:ctrlPr>
              <w:rPr>
                <w:rFonts w:ascii="Cambria Math" w:hAnsi="Cambria Math"/>
              </w:rPr>
            </m:ctrlPr>
          </m:sSubPr>
          <m:e>
            <m:r>
              <m:rPr>
                <m:sty m:val="p"/>
              </m:rPr>
              <w:rPr>
                <w:rFonts w:ascii="Cambria Math" w:hAnsi="Cambria Math"/>
              </w:rPr>
              <m:t>relevance</m:t>
            </m:r>
          </m:e>
          <m:sub>
            <m:r>
              <m:rPr>
                <m:sty m:val="p"/>
              </m:rPr>
              <w:rPr>
                <w:rFonts w:ascii="Cambria Math" w:hAnsi="Cambria Math"/>
              </w:rPr>
              <m:t>i</m:t>
            </m:r>
          </m:sub>
        </m:sSub>
      </m:oMath>
      <w:r w:rsidRPr="006F491D">
        <w:t xml:space="preserve"> is item’ s rank at position i- corresponding to index i in ranked item list</w:t>
      </w:r>
      <w:r w:rsidR="002317E9" w:rsidRPr="006F491D">
        <w:t>.</w:t>
      </w:r>
    </w:p>
    <w:p w14:paraId="52754D5A" w14:textId="22FBBA7E" w:rsidR="00192AEE" w:rsidRPr="006F491D" w:rsidRDefault="00192AEE" w:rsidP="00CA47D7">
      <w:pPr>
        <w:tabs>
          <w:tab w:val="left" w:pos="2977"/>
        </w:tabs>
        <w:spacing w:line="480" w:lineRule="auto"/>
        <w:rPr>
          <w:b/>
          <w:bCs/>
        </w:rPr>
      </w:pPr>
      <w:r w:rsidRPr="006F491D">
        <w:rPr>
          <w:b/>
          <w:bCs/>
        </w:rPr>
        <w:t xml:space="preserve">Formula </w:t>
      </w:r>
      <w:r w:rsidR="00463BDB" w:rsidRPr="006F491D">
        <w:rPr>
          <w:b/>
          <w:bCs/>
        </w:rPr>
        <w:t xml:space="preserve">4.5. </w:t>
      </w:r>
      <w:proofErr w:type="spellStart"/>
      <w:r w:rsidRPr="006F491D">
        <w:rPr>
          <w:b/>
          <w:bCs/>
        </w:rPr>
        <w:t>DDG</w:t>
      </w:r>
      <w:r w:rsidRPr="006F491D">
        <w:rPr>
          <w:b/>
          <w:bCs/>
          <w:vertAlign w:val="subscript"/>
        </w:rPr>
        <w:t>i</w:t>
      </w:r>
      <w:proofErr w:type="spellEnd"/>
      <w:r w:rsidRPr="006F491D">
        <w:rPr>
          <w:b/>
          <w:bCs/>
        </w:rPr>
        <w:t xml:space="preserve"> Formula:</w:t>
      </w:r>
    </w:p>
    <w:p w14:paraId="36915B6B" w14:textId="6F337598" w:rsidR="002317E9" w:rsidRPr="006F491D" w:rsidRDefault="002317E9" w:rsidP="00CA47D7">
      <w:pPr>
        <w:tabs>
          <w:tab w:val="left" w:pos="2977"/>
        </w:tabs>
        <w:spacing w:line="480" w:lineRule="auto"/>
        <w:jc w:val="center"/>
        <w:rPr>
          <w:b/>
          <w:bCs/>
          <w:i/>
          <w:iCs/>
        </w:rPr>
      </w:pPr>
      <m:oMathPara>
        <m:oMath>
          <m:r>
            <m:rPr>
              <m:sty m:val="bi"/>
            </m:rPr>
            <w:rPr>
              <w:rFonts w:ascii="Cambria Math" w:hAnsi="Cambria Math"/>
            </w:rPr>
            <m:t xml:space="preserve">DCG = </m:t>
          </m:r>
          <m:nary>
            <m:naryPr>
              <m:chr m:val="∑"/>
              <m:limLoc m:val="subSup"/>
              <m:ctrlPr>
                <w:rPr>
                  <w:rFonts w:ascii="Cambria Math" w:hAnsi="Cambria Math"/>
                  <w:b/>
                  <w:bCs/>
                  <w:i/>
                  <w:iCs/>
                </w:rPr>
              </m:ctrlPr>
            </m:naryPr>
            <m:sub>
              <m:r>
                <m:rPr>
                  <m:sty m:val="bi"/>
                </m:rPr>
                <w:rPr>
                  <w:rFonts w:ascii="Cambria Math" w:hAnsi="Cambria Math"/>
                </w:rPr>
                <m:t>i=1</m:t>
              </m:r>
            </m:sub>
            <m:sup>
              <m:r>
                <m:rPr>
                  <m:sty m:val="bi"/>
                </m:rPr>
                <w:rPr>
                  <w:rFonts w:ascii="Cambria Math" w:hAnsi="Cambria Math"/>
                </w:rPr>
                <m:t>n</m:t>
              </m:r>
            </m:sup>
            <m:e>
              <m:f>
                <m:fPr>
                  <m:ctrlPr>
                    <w:rPr>
                      <w:rFonts w:ascii="Cambria Math" w:hAnsi="Cambria Math"/>
                      <w:b/>
                      <w:bCs/>
                      <w:i/>
                      <w:iCs/>
                    </w:rPr>
                  </m:ctrlPr>
                </m:fPr>
                <m:num>
                  <m:sSub>
                    <m:sSubPr>
                      <m:ctrlPr>
                        <w:rPr>
                          <w:rFonts w:ascii="Cambria Math" w:hAnsi="Cambria Math"/>
                          <w:b/>
                          <w:bCs/>
                          <w:i/>
                          <w:iCs/>
                        </w:rPr>
                      </m:ctrlPr>
                    </m:sSubPr>
                    <m:e>
                      <m:sSup>
                        <m:sSupPr>
                          <m:ctrlPr>
                            <w:rPr>
                              <w:rFonts w:ascii="Cambria Math" w:hAnsi="Cambria Math"/>
                              <w:b/>
                              <w:bCs/>
                              <w:i/>
                              <w:iCs/>
                            </w:rPr>
                          </m:ctrlPr>
                        </m:sSupPr>
                        <m:e>
                          <m:r>
                            <m:rPr>
                              <m:sty m:val="bi"/>
                            </m:rPr>
                            <w:rPr>
                              <w:rFonts w:ascii="Cambria Math" w:hAnsi="Cambria Math"/>
                            </w:rPr>
                            <m:t>2</m:t>
                          </m:r>
                        </m:e>
                        <m:sup>
                          <m:r>
                            <m:rPr>
                              <m:sty m:val="bi"/>
                            </m:rPr>
                            <w:rPr>
                              <w:rFonts w:ascii="Cambria Math" w:hAnsi="Cambria Math"/>
                            </w:rPr>
                            <m:t>relevance</m:t>
                          </m:r>
                        </m:sup>
                      </m:sSup>
                    </m:e>
                    <m:sub>
                      <m:r>
                        <m:rPr>
                          <m:sty m:val="bi"/>
                        </m:rPr>
                        <w:rPr>
                          <w:rFonts w:ascii="Cambria Math" w:hAnsi="Cambria Math"/>
                        </w:rPr>
                        <m:t>i</m:t>
                      </m:r>
                    </m:sub>
                  </m:sSub>
                  <m:r>
                    <m:rPr>
                      <m:sty m:val="bi"/>
                    </m:rPr>
                    <w:rPr>
                      <w:rFonts w:ascii="Cambria Math" w:hAnsi="Cambria Math"/>
                    </w:rPr>
                    <m:t>-1</m:t>
                  </m:r>
                </m:num>
                <m:den>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r>
                    <m:rPr>
                      <m:sty m:val="bi"/>
                    </m:rPr>
                    <w:rPr>
                      <w:rFonts w:ascii="Cambria Math" w:hAnsi="Cambria Math"/>
                    </w:rPr>
                    <m:t>(i+1)</m:t>
                  </m:r>
                </m:den>
              </m:f>
            </m:e>
          </m:nary>
        </m:oMath>
      </m:oMathPara>
    </w:p>
    <w:p w14:paraId="25B4201A" w14:textId="0C112E8E" w:rsidR="00192AEE" w:rsidRPr="006F491D" w:rsidRDefault="00192AEE" w:rsidP="009F4E6D">
      <w:pPr>
        <w:spacing w:line="480" w:lineRule="auto"/>
        <w:ind w:firstLine="692"/>
      </w:pPr>
      <w:r w:rsidRPr="006F491D">
        <w:t xml:space="preserve">where </w:t>
      </w:r>
      <m:oMath>
        <m:sSub>
          <m:sSubPr>
            <m:ctrlPr>
              <w:rPr>
                <w:rFonts w:ascii="Cambria Math" w:hAnsi="Cambria Math"/>
              </w:rPr>
            </m:ctrlPr>
          </m:sSubPr>
          <m:e>
            <m:r>
              <m:rPr>
                <m:sty m:val="p"/>
              </m:rPr>
              <w:rPr>
                <w:rFonts w:ascii="Cambria Math" w:hAnsi="Cambria Math"/>
              </w:rPr>
              <m:t>DCG</m:t>
            </m:r>
          </m:e>
          <m:sub>
            <m:r>
              <m:rPr>
                <m:sty m:val="p"/>
              </m:rPr>
              <w:rPr>
                <w:rFonts w:ascii="Cambria Math" w:hAnsi="Cambria Math"/>
              </w:rPr>
              <m:t>i</m:t>
            </m:r>
          </m:sub>
        </m:sSub>
      </m:oMath>
      <w:r w:rsidRPr="006F491D">
        <w:t xml:space="preserve"> is distributive cumulative gain of recommended ideal order, </w:t>
      </w:r>
      <m:oMath>
        <m:sSub>
          <m:sSubPr>
            <m:ctrlPr>
              <w:rPr>
                <w:rFonts w:ascii="Cambria Math" w:hAnsi="Cambria Math"/>
              </w:rPr>
            </m:ctrlPr>
          </m:sSubPr>
          <m:e>
            <m:r>
              <m:rPr>
                <m:sty m:val="p"/>
              </m:rPr>
              <w:rPr>
                <w:rFonts w:ascii="Cambria Math" w:hAnsi="Cambria Math"/>
              </w:rPr>
              <m:t>relevance</m:t>
            </m:r>
          </m:e>
          <m:sub>
            <m:r>
              <m:rPr>
                <m:sty m:val="p"/>
              </m:rPr>
              <w:rPr>
                <w:rFonts w:ascii="Cambria Math" w:hAnsi="Cambria Math"/>
              </w:rPr>
              <m:t>i</m:t>
            </m:r>
          </m:sub>
        </m:sSub>
      </m:oMath>
      <w:r w:rsidRPr="006F491D">
        <w:t xml:space="preserve"> is item’ s rank at position </w:t>
      </w:r>
      <w:proofErr w:type="spellStart"/>
      <w:r w:rsidRPr="006F491D">
        <w:t>i</w:t>
      </w:r>
      <w:proofErr w:type="spellEnd"/>
      <w:r w:rsidRPr="006F491D">
        <w:t xml:space="preserve">- corresponding to index </w:t>
      </w:r>
      <w:proofErr w:type="spellStart"/>
      <w:r w:rsidRPr="006F491D">
        <w:t>i</w:t>
      </w:r>
      <w:proofErr w:type="spellEnd"/>
      <w:r w:rsidRPr="006F491D">
        <w:t xml:space="preserve"> in ranked item list. </w:t>
      </w:r>
    </w:p>
    <w:p w14:paraId="5EABF232" w14:textId="2887DE46" w:rsidR="00192AEE" w:rsidRPr="006F491D" w:rsidRDefault="00192AEE" w:rsidP="00CA47D7">
      <w:pPr>
        <w:tabs>
          <w:tab w:val="left" w:pos="2977"/>
        </w:tabs>
        <w:spacing w:line="480" w:lineRule="auto"/>
        <w:rPr>
          <w:b/>
          <w:bCs/>
        </w:rPr>
      </w:pPr>
      <w:r w:rsidRPr="006F491D">
        <w:rPr>
          <w:b/>
          <w:bCs/>
        </w:rPr>
        <w:t xml:space="preserve">Formula </w:t>
      </w:r>
      <w:r w:rsidR="00463BDB" w:rsidRPr="006F491D">
        <w:rPr>
          <w:b/>
          <w:bCs/>
        </w:rPr>
        <w:t>4.6</w:t>
      </w:r>
      <w:r w:rsidRPr="006F491D">
        <w:rPr>
          <w:b/>
          <w:bCs/>
        </w:rPr>
        <w:t>. NDCG Formula:</w:t>
      </w:r>
    </w:p>
    <w:p w14:paraId="5D1DD830" w14:textId="6C68B880" w:rsidR="002317E9" w:rsidRPr="006F491D" w:rsidRDefault="002317E9" w:rsidP="00CA47D7">
      <w:pPr>
        <w:tabs>
          <w:tab w:val="left" w:pos="2977"/>
        </w:tabs>
        <w:spacing w:line="480" w:lineRule="auto"/>
        <w:jc w:val="center"/>
        <w:rPr>
          <w:b/>
          <w:bCs/>
          <w:i/>
          <w:iCs/>
        </w:rPr>
      </w:pPr>
      <m:oMathPara>
        <m:oMath>
          <m:r>
            <m:rPr>
              <m:sty m:val="bi"/>
            </m:rPr>
            <w:rPr>
              <w:rFonts w:ascii="Cambria Math" w:hAnsi="Cambria Math"/>
            </w:rPr>
            <m:t xml:space="preserve">NDCG = </m:t>
          </m:r>
          <m:f>
            <m:fPr>
              <m:ctrlPr>
                <w:rPr>
                  <w:rFonts w:ascii="Cambria Math" w:hAnsi="Cambria Math"/>
                  <w:b/>
                  <w:bCs/>
                  <w:i/>
                  <w:iCs/>
                </w:rPr>
              </m:ctrlPr>
            </m:fPr>
            <m:num>
              <m:r>
                <m:rPr>
                  <m:sty m:val="bi"/>
                </m:rPr>
                <w:rPr>
                  <w:rFonts w:ascii="Cambria Math" w:hAnsi="Cambria Math"/>
                </w:rPr>
                <m:t>DCG</m:t>
              </m:r>
            </m:num>
            <m:den>
              <m:sSub>
                <m:sSubPr>
                  <m:ctrlPr>
                    <w:rPr>
                      <w:rFonts w:ascii="Cambria Math" w:hAnsi="Cambria Math"/>
                      <w:b/>
                      <w:bCs/>
                      <w:i/>
                      <w:iCs/>
                    </w:rPr>
                  </m:ctrlPr>
                </m:sSubPr>
                <m:e>
                  <m:r>
                    <m:rPr>
                      <m:sty m:val="bi"/>
                    </m:rPr>
                    <w:rPr>
                      <w:rFonts w:ascii="Cambria Math" w:hAnsi="Cambria Math"/>
                    </w:rPr>
                    <m:t>DCG</m:t>
                  </m:r>
                </m:e>
                <m:sub>
                  <m:r>
                    <m:rPr>
                      <m:sty m:val="bi"/>
                    </m:rPr>
                    <w:rPr>
                      <w:rFonts w:ascii="Cambria Math" w:hAnsi="Cambria Math"/>
                    </w:rPr>
                    <m:t>i</m:t>
                  </m:r>
                </m:sub>
              </m:sSub>
            </m:den>
          </m:f>
        </m:oMath>
      </m:oMathPara>
    </w:p>
    <w:p w14:paraId="4D4E1976" w14:textId="087AF626" w:rsidR="00192AEE" w:rsidRPr="006F491D" w:rsidRDefault="00192AEE" w:rsidP="000C752C">
      <w:pPr>
        <w:spacing w:line="480" w:lineRule="auto"/>
        <w:ind w:firstLine="692"/>
      </w:pPr>
      <w:r w:rsidRPr="006F491D">
        <w:t xml:space="preserve">where NDCG- normalized distributive cumulative gain is ranking quality given DCG and </w:t>
      </w:r>
      <m:oMath>
        <m:sSub>
          <m:sSubPr>
            <m:ctrlPr>
              <w:rPr>
                <w:rFonts w:ascii="Cambria Math" w:hAnsi="Cambria Math"/>
              </w:rPr>
            </m:ctrlPr>
          </m:sSubPr>
          <m:e>
            <m:r>
              <m:rPr>
                <m:sty m:val="p"/>
              </m:rPr>
              <w:rPr>
                <w:rFonts w:ascii="Cambria Math" w:hAnsi="Cambria Math"/>
              </w:rPr>
              <m:t>DCG</m:t>
            </m:r>
          </m:e>
          <m:sub>
            <m:r>
              <m:rPr>
                <m:sty m:val="p"/>
              </m:rPr>
              <w:rPr>
                <w:rFonts w:ascii="Cambria Math" w:hAnsi="Cambria Math"/>
              </w:rPr>
              <m:t>i</m:t>
            </m:r>
          </m:sub>
        </m:sSub>
      </m:oMath>
      <w:r w:rsidRPr="006F491D">
        <w:t xml:space="preserve">  of a ranked item list, DCG is the cumulative gain of recommended order of the ranked item list, </w:t>
      </w:r>
      <m:oMath>
        <m:sSub>
          <m:sSubPr>
            <m:ctrlPr>
              <w:rPr>
                <w:rFonts w:ascii="Cambria Math" w:hAnsi="Cambria Math"/>
              </w:rPr>
            </m:ctrlPr>
          </m:sSubPr>
          <m:e>
            <m:r>
              <m:rPr>
                <m:sty m:val="p"/>
              </m:rPr>
              <w:rPr>
                <w:rFonts w:ascii="Cambria Math" w:hAnsi="Cambria Math"/>
              </w:rPr>
              <m:t>DCG</m:t>
            </m:r>
          </m:e>
          <m:sub>
            <m:r>
              <m:rPr>
                <m:sty m:val="p"/>
              </m:rPr>
              <w:rPr>
                <w:rFonts w:ascii="Cambria Math" w:hAnsi="Cambria Math"/>
              </w:rPr>
              <m:t>i</m:t>
            </m:r>
          </m:sub>
        </m:sSub>
      </m:oMath>
      <w:r w:rsidRPr="006F491D">
        <w:t xml:space="preserve"> is cumulative gain of recommended ideal order of the ranked item list.</w:t>
      </w:r>
    </w:p>
    <w:p w14:paraId="4833B3E3" w14:textId="77777777" w:rsidR="00192AEE" w:rsidRPr="006F491D" w:rsidRDefault="00192AEE" w:rsidP="00CA47D7">
      <w:pPr>
        <w:tabs>
          <w:tab w:val="left" w:pos="2977"/>
        </w:tabs>
        <w:spacing w:line="480" w:lineRule="auto"/>
        <w:ind w:firstLine="680"/>
        <w:jc w:val="both"/>
      </w:pPr>
      <w:r w:rsidRPr="006F491D">
        <w:rPr>
          <w:b/>
          <w:bCs/>
        </w:rPr>
        <w:t>Hit Rate</w:t>
      </w:r>
      <w:r w:rsidRPr="006F491D">
        <w:t xml:space="preserve"> is the proportion of counts the ground- truth item in top n highest ranked items over the total times of ranking actions. HR@10 is hit rate considered on if ground- truth item in top 10 products. </w:t>
      </w:r>
    </w:p>
    <w:p w14:paraId="0288D426" w14:textId="3250586C" w:rsidR="00192AEE" w:rsidRPr="006F491D" w:rsidRDefault="00192AEE" w:rsidP="00CA47D7">
      <w:pPr>
        <w:tabs>
          <w:tab w:val="left" w:pos="2977"/>
        </w:tabs>
        <w:spacing w:line="480" w:lineRule="auto"/>
        <w:rPr>
          <w:b/>
          <w:bCs/>
        </w:rPr>
      </w:pPr>
      <w:r w:rsidRPr="006F491D">
        <w:rPr>
          <w:b/>
          <w:bCs/>
        </w:rPr>
        <w:t xml:space="preserve">Formula </w:t>
      </w:r>
      <w:r w:rsidR="00677FB9" w:rsidRPr="006F491D">
        <w:rPr>
          <w:b/>
          <w:bCs/>
        </w:rPr>
        <w:t>4.7</w:t>
      </w:r>
      <w:r w:rsidRPr="006F491D">
        <w:rPr>
          <w:b/>
          <w:bCs/>
        </w:rPr>
        <w:t>. HR Formula:</w:t>
      </w:r>
    </w:p>
    <w:p w14:paraId="563F709F" w14:textId="4BD9031B" w:rsidR="00192AEE" w:rsidRPr="006F491D" w:rsidRDefault="002317E9" w:rsidP="00CA47D7">
      <w:pPr>
        <w:spacing w:line="480" w:lineRule="auto"/>
        <w:jc w:val="center"/>
        <w:rPr>
          <w:b/>
          <w:bCs/>
        </w:rPr>
      </w:pPr>
      <w:r w:rsidRPr="006F491D">
        <w:rPr>
          <w:b/>
          <w:bCs/>
        </w:rPr>
        <w:t xml:space="preserve">HR = </w:t>
      </w:r>
      <m:oMath>
        <m:f>
          <m:fPr>
            <m:ctrlPr>
              <w:ins w:id="177" w:author="HO DANG PHUONG NGOC" w:date="2021-06-21T00:16:00Z">
                <w:rPr>
                  <w:rFonts w:ascii="Cambria Math" w:hAnsi="Cambria Math"/>
                  <w:b/>
                  <w:bCs/>
                  <w:i/>
                </w:rPr>
              </w:ins>
            </m:ctrlPr>
          </m:fPr>
          <m:num>
            <m:r>
              <m:rPr>
                <m:sty m:val="bi"/>
              </m:rPr>
              <w:rPr>
                <w:rFonts w:ascii="Cambria Math" w:hAnsi="Cambria Math"/>
              </w:rPr>
              <m:t>Number of Hits</m:t>
            </m:r>
          </m:num>
          <m:den>
            <m:r>
              <m:rPr>
                <m:sty m:val="bi"/>
              </m:rPr>
              <w:rPr>
                <w:rFonts w:ascii="Cambria Math" w:hAnsi="Cambria Math"/>
              </w:rPr>
              <m:t>Number of Hits + Number of Miss</m:t>
            </m:r>
          </m:den>
        </m:f>
      </m:oMath>
    </w:p>
    <w:p w14:paraId="0A04FEB2" w14:textId="5F58F1DB" w:rsidR="00192AEE" w:rsidRPr="006F491D" w:rsidRDefault="00192AEE" w:rsidP="000C752C">
      <w:pPr>
        <w:spacing w:line="480" w:lineRule="auto"/>
        <w:ind w:firstLine="692"/>
      </w:pPr>
      <w:r w:rsidRPr="006F491D">
        <w:t xml:space="preserve">where HR is the hit score evaluated from the ranked item list, number of hits is the number of times the ranked list satisfies a given condition, number of </w:t>
      </w:r>
      <w:proofErr w:type="gramStart"/>
      <w:r w:rsidRPr="006F491D">
        <w:t>miss</w:t>
      </w:r>
      <w:proofErr w:type="gramEnd"/>
      <w:r w:rsidRPr="006F491D">
        <w:t xml:space="preserve"> is the number of times the ranked list dissatisfies a given condition</w:t>
      </w:r>
    </w:p>
    <w:p w14:paraId="7CABB62C" w14:textId="77777777" w:rsidR="00192AEE" w:rsidRPr="006F491D" w:rsidRDefault="00192AEE" w:rsidP="00CA47D7">
      <w:pPr>
        <w:tabs>
          <w:tab w:val="left" w:pos="2977"/>
        </w:tabs>
        <w:spacing w:line="480" w:lineRule="auto"/>
        <w:jc w:val="both"/>
        <w:rPr>
          <w:b/>
          <w:bCs/>
        </w:rPr>
      </w:pPr>
      <w:r w:rsidRPr="006F491D">
        <w:rPr>
          <w:b/>
          <w:bCs/>
        </w:rPr>
        <w:lastRenderedPageBreak/>
        <w:t xml:space="preserve">After running the TiSASRec with the item chosen from LDA similar users’ s item basket, we collect the result as followed: </w:t>
      </w:r>
    </w:p>
    <w:p w14:paraId="6278A913" w14:textId="77777777" w:rsidR="00192AEE" w:rsidRPr="006F491D" w:rsidRDefault="00192AEE" w:rsidP="00CA47D7">
      <w:pPr>
        <w:tabs>
          <w:tab w:val="left" w:pos="2977"/>
        </w:tabs>
        <w:spacing w:line="480" w:lineRule="auto"/>
        <w:jc w:val="center"/>
        <w:rPr>
          <w:b/>
          <w:bCs/>
          <w:i/>
          <w:iCs/>
        </w:rPr>
      </w:pPr>
      <w:r w:rsidRPr="006F491D">
        <w:rPr>
          <w:b/>
          <w:bCs/>
          <w:i/>
          <w:iCs/>
        </w:rPr>
        <w:br/>
      </w:r>
      <w:r w:rsidRPr="006F491D">
        <w:rPr>
          <w:b/>
          <w:bCs/>
          <w:i/>
          <w:iCs/>
          <w:noProof/>
        </w:rPr>
        <w:drawing>
          <wp:inline distT="0" distB="0" distL="0" distR="0" wp14:anchorId="2D9B10A6" wp14:editId="30DA75D7">
            <wp:extent cx="5972175" cy="3985260"/>
            <wp:effectExtent l="0" t="0" r="0" b="2540"/>
            <wp:docPr id="157" name="Picture 1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2175" cy="3985260"/>
                    </a:xfrm>
                    <a:prstGeom prst="rect">
                      <a:avLst/>
                    </a:prstGeom>
                  </pic:spPr>
                </pic:pic>
              </a:graphicData>
            </a:graphic>
          </wp:inline>
        </w:drawing>
      </w:r>
    </w:p>
    <w:p w14:paraId="40CAA5B2" w14:textId="15BE188E" w:rsidR="00192AEE" w:rsidRPr="006F491D" w:rsidRDefault="00192AEE" w:rsidP="00DA1A20">
      <w:pPr>
        <w:pStyle w:val="Title"/>
      </w:pPr>
      <w:bookmarkStart w:id="178" w:name="fig5_10"/>
      <w:bookmarkStart w:id="179" w:name="_Toc76063909"/>
      <w:bookmarkEnd w:id="178"/>
      <w:r w:rsidRPr="006F491D">
        <w:t xml:space="preserve">Figure </w:t>
      </w:r>
      <w:r w:rsidR="0089230F" w:rsidRPr="006F491D">
        <w:t>4.5</w:t>
      </w:r>
      <w:r w:rsidRPr="006F491D">
        <w:t>. LDA- TiSASRec Model NDCG @10 and HR@10 on evaluate and test data</w:t>
      </w:r>
      <w:bookmarkEnd w:id="179"/>
    </w:p>
    <w:p w14:paraId="6230BDB8" w14:textId="77777777" w:rsidR="002317E9" w:rsidRPr="006F491D" w:rsidRDefault="002317E9" w:rsidP="00CA47D7">
      <w:pPr>
        <w:tabs>
          <w:tab w:val="left" w:pos="2977"/>
        </w:tabs>
        <w:spacing w:line="480" w:lineRule="auto"/>
        <w:jc w:val="center"/>
        <w:rPr>
          <w:b/>
          <w:bCs/>
          <w:i/>
          <w:iCs/>
        </w:rPr>
      </w:pPr>
    </w:p>
    <w:p w14:paraId="3E798F21" w14:textId="786340DD" w:rsidR="00DA1A20" w:rsidRPr="006F491D" w:rsidRDefault="00192AEE" w:rsidP="00DA1A20">
      <w:pPr>
        <w:pStyle w:val="Quote"/>
      </w:pPr>
      <w:bookmarkStart w:id="180" w:name="tabl5_2"/>
      <w:bookmarkStart w:id="181" w:name="_Toc76063862"/>
      <w:bookmarkEnd w:id="180"/>
      <w:r w:rsidRPr="006F491D">
        <w:t xml:space="preserve">Table </w:t>
      </w:r>
      <w:r w:rsidR="00171BAB" w:rsidRPr="006F491D">
        <w:t>4.1</w:t>
      </w:r>
      <w:r w:rsidRPr="006F491D">
        <w:t>. NDCG @10 and HR @10 of LDA- TiSASRec Model</w:t>
      </w:r>
      <w:bookmarkEnd w:id="181"/>
    </w:p>
    <w:tbl>
      <w:tblPr>
        <w:tblStyle w:val="TableGrid"/>
        <w:tblW w:w="0" w:type="auto"/>
        <w:tblLook w:val="04A0" w:firstRow="1" w:lastRow="0" w:firstColumn="1" w:lastColumn="0" w:noHBand="0" w:noVBand="1"/>
      </w:tblPr>
      <w:tblGrid>
        <w:gridCol w:w="2461"/>
        <w:gridCol w:w="2205"/>
        <w:gridCol w:w="2420"/>
        <w:gridCol w:w="2309"/>
      </w:tblGrid>
      <w:tr w:rsidR="006F491D" w:rsidRPr="006F491D" w14:paraId="23232BE2" w14:textId="77777777" w:rsidTr="001F1970">
        <w:tc>
          <w:tcPr>
            <w:tcW w:w="2461" w:type="dxa"/>
          </w:tcPr>
          <w:p w14:paraId="6C3B224F" w14:textId="77777777" w:rsidR="00192AEE" w:rsidRPr="006F491D" w:rsidRDefault="00192AEE" w:rsidP="00CA47D7">
            <w:pPr>
              <w:tabs>
                <w:tab w:val="left" w:pos="2977"/>
              </w:tabs>
              <w:spacing w:line="480" w:lineRule="auto"/>
              <w:jc w:val="both"/>
              <w:rPr>
                <w:b/>
                <w:bCs/>
              </w:rPr>
            </w:pPr>
            <w:r w:rsidRPr="006F491D">
              <w:rPr>
                <w:b/>
                <w:bCs/>
              </w:rPr>
              <w:t>Dataset</w:t>
            </w:r>
          </w:p>
        </w:tc>
        <w:tc>
          <w:tcPr>
            <w:tcW w:w="2205" w:type="dxa"/>
          </w:tcPr>
          <w:p w14:paraId="33A022D1" w14:textId="77777777" w:rsidR="00192AEE" w:rsidRPr="006F491D" w:rsidRDefault="00192AEE" w:rsidP="00CA47D7">
            <w:pPr>
              <w:tabs>
                <w:tab w:val="left" w:pos="2977"/>
              </w:tabs>
              <w:spacing w:line="480" w:lineRule="auto"/>
              <w:jc w:val="both"/>
              <w:rPr>
                <w:b/>
                <w:bCs/>
              </w:rPr>
            </w:pPr>
          </w:p>
        </w:tc>
        <w:tc>
          <w:tcPr>
            <w:tcW w:w="2420" w:type="dxa"/>
          </w:tcPr>
          <w:p w14:paraId="216477FB" w14:textId="77777777" w:rsidR="00192AEE" w:rsidRPr="006F491D" w:rsidRDefault="00192AEE" w:rsidP="00CA47D7">
            <w:pPr>
              <w:tabs>
                <w:tab w:val="left" w:pos="2977"/>
              </w:tabs>
              <w:spacing w:line="480" w:lineRule="auto"/>
              <w:jc w:val="both"/>
              <w:rPr>
                <w:b/>
                <w:bCs/>
              </w:rPr>
            </w:pPr>
            <w:r w:rsidRPr="006F491D">
              <w:rPr>
                <w:b/>
                <w:bCs/>
              </w:rPr>
              <w:t>NDCG @ 10</w:t>
            </w:r>
          </w:p>
        </w:tc>
        <w:tc>
          <w:tcPr>
            <w:tcW w:w="2309" w:type="dxa"/>
          </w:tcPr>
          <w:p w14:paraId="265B99AC" w14:textId="77777777" w:rsidR="00192AEE" w:rsidRPr="006F491D" w:rsidRDefault="00192AEE" w:rsidP="00CA47D7">
            <w:pPr>
              <w:tabs>
                <w:tab w:val="left" w:pos="2977"/>
              </w:tabs>
              <w:spacing w:line="480" w:lineRule="auto"/>
              <w:jc w:val="both"/>
              <w:rPr>
                <w:b/>
                <w:bCs/>
              </w:rPr>
            </w:pPr>
            <w:r w:rsidRPr="006F491D">
              <w:rPr>
                <w:b/>
                <w:bCs/>
              </w:rPr>
              <w:t>HR @ 10</w:t>
            </w:r>
          </w:p>
        </w:tc>
      </w:tr>
      <w:tr w:rsidR="006F491D" w:rsidRPr="006F491D" w14:paraId="6F3258A1" w14:textId="77777777" w:rsidTr="001F1970">
        <w:tc>
          <w:tcPr>
            <w:tcW w:w="2461" w:type="dxa"/>
            <w:vMerge w:val="restart"/>
            <w:vAlign w:val="center"/>
          </w:tcPr>
          <w:p w14:paraId="1757531F" w14:textId="77777777" w:rsidR="00192AEE" w:rsidRPr="006F491D" w:rsidRDefault="00192AEE" w:rsidP="00CA47D7">
            <w:pPr>
              <w:tabs>
                <w:tab w:val="left" w:pos="2977"/>
              </w:tabs>
              <w:spacing w:line="480" w:lineRule="auto"/>
              <w:jc w:val="both"/>
            </w:pPr>
            <w:r w:rsidRPr="006F491D">
              <w:t>Amazon Beauty</w:t>
            </w:r>
          </w:p>
        </w:tc>
        <w:tc>
          <w:tcPr>
            <w:tcW w:w="2205" w:type="dxa"/>
          </w:tcPr>
          <w:p w14:paraId="0C1C93D2" w14:textId="77777777" w:rsidR="00192AEE" w:rsidRPr="006F491D" w:rsidRDefault="00192AEE" w:rsidP="00CA47D7">
            <w:pPr>
              <w:tabs>
                <w:tab w:val="left" w:pos="2977"/>
              </w:tabs>
              <w:spacing w:line="480" w:lineRule="auto"/>
              <w:jc w:val="both"/>
            </w:pPr>
            <w:r w:rsidRPr="006F491D">
              <w:t>Validate Data</w:t>
            </w:r>
          </w:p>
        </w:tc>
        <w:tc>
          <w:tcPr>
            <w:tcW w:w="2420" w:type="dxa"/>
          </w:tcPr>
          <w:p w14:paraId="3F5FA4AC" w14:textId="77777777" w:rsidR="00192AEE" w:rsidRPr="006F491D" w:rsidRDefault="00192AEE" w:rsidP="00CA47D7">
            <w:pPr>
              <w:tabs>
                <w:tab w:val="left" w:pos="2977"/>
              </w:tabs>
              <w:spacing w:line="480" w:lineRule="auto"/>
              <w:jc w:val="both"/>
            </w:pPr>
            <w:r w:rsidRPr="006F491D">
              <w:t>0.3645</w:t>
            </w:r>
          </w:p>
        </w:tc>
        <w:tc>
          <w:tcPr>
            <w:tcW w:w="2309" w:type="dxa"/>
          </w:tcPr>
          <w:p w14:paraId="533D3BF7" w14:textId="77777777" w:rsidR="00192AEE" w:rsidRPr="006F491D" w:rsidRDefault="00192AEE" w:rsidP="00CA47D7">
            <w:pPr>
              <w:tabs>
                <w:tab w:val="left" w:pos="2977"/>
              </w:tabs>
              <w:spacing w:line="480" w:lineRule="auto"/>
              <w:jc w:val="both"/>
            </w:pPr>
            <w:r w:rsidRPr="006F491D">
              <w:t>0.5332</w:t>
            </w:r>
          </w:p>
        </w:tc>
      </w:tr>
      <w:tr w:rsidR="00E638D8" w:rsidRPr="006F491D" w14:paraId="5646DE33" w14:textId="77777777" w:rsidTr="001F1970">
        <w:tc>
          <w:tcPr>
            <w:tcW w:w="2461" w:type="dxa"/>
            <w:vMerge/>
          </w:tcPr>
          <w:p w14:paraId="797F19E3" w14:textId="77777777" w:rsidR="00192AEE" w:rsidRPr="006F491D" w:rsidRDefault="00192AEE" w:rsidP="00CA47D7">
            <w:pPr>
              <w:tabs>
                <w:tab w:val="left" w:pos="2977"/>
              </w:tabs>
              <w:spacing w:line="480" w:lineRule="auto"/>
              <w:jc w:val="both"/>
            </w:pPr>
          </w:p>
        </w:tc>
        <w:tc>
          <w:tcPr>
            <w:tcW w:w="2205" w:type="dxa"/>
          </w:tcPr>
          <w:p w14:paraId="1C110DFB" w14:textId="77777777" w:rsidR="00192AEE" w:rsidRPr="006F491D" w:rsidRDefault="00192AEE" w:rsidP="00CA47D7">
            <w:pPr>
              <w:tabs>
                <w:tab w:val="left" w:pos="2977"/>
              </w:tabs>
              <w:spacing w:line="480" w:lineRule="auto"/>
              <w:jc w:val="both"/>
            </w:pPr>
            <w:r w:rsidRPr="006F491D">
              <w:t>Test Data</w:t>
            </w:r>
          </w:p>
        </w:tc>
        <w:tc>
          <w:tcPr>
            <w:tcW w:w="2420" w:type="dxa"/>
          </w:tcPr>
          <w:p w14:paraId="55521B0B" w14:textId="77777777" w:rsidR="00192AEE" w:rsidRPr="006F491D" w:rsidRDefault="00192AEE" w:rsidP="00CA47D7">
            <w:pPr>
              <w:tabs>
                <w:tab w:val="left" w:pos="2977"/>
              </w:tabs>
              <w:spacing w:line="480" w:lineRule="auto"/>
              <w:jc w:val="both"/>
            </w:pPr>
            <w:r w:rsidRPr="006F491D">
              <w:t>0.3494</w:t>
            </w:r>
          </w:p>
        </w:tc>
        <w:tc>
          <w:tcPr>
            <w:tcW w:w="2309" w:type="dxa"/>
          </w:tcPr>
          <w:p w14:paraId="49E44C10" w14:textId="77777777" w:rsidR="00192AEE" w:rsidRPr="006F491D" w:rsidRDefault="00192AEE" w:rsidP="00CA47D7">
            <w:pPr>
              <w:tabs>
                <w:tab w:val="left" w:pos="2977"/>
              </w:tabs>
              <w:spacing w:line="480" w:lineRule="auto"/>
              <w:jc w:val="both"/>
            </w:pPr>
            <w:r w:rsidRPr="006F491D">
              <w:t>0.5119</w:t>
            </w:r>
          </w:p>
        </w:tc>
      </w:tr>
    </w:tbl>
    <w:p w14:paraId="6985D594" w14:textId="11E411D0" w:rsidR="0089230F" w:rsidRPr="006F491D" w:rsidRDefault="0089230F" w:rsidP="00CA47D7">
      <w:pPr>
        <w:pStyle w:val="ListParagraph"/>
        <w:spacing w:line="480" w:lineRule="auto"/>
        <w:ind w:left="360"/>
        <w:jc w:val="both"/>
        <w:rPr>
          <w:rFonts w:eastAsiaTheme="majorEastAsia"/>
          <w:b/>
          <w:bCs/>
        </w:rPr>
      </w:pPr>
    </w:p>
    <w:p w14:paraId="644D4D74" w14:textId="369E494B" w:rsidR="00192AEE" w:rsidRPr="006F491D" w:rsidRDefault="0089230F" w:rsidP="001A5DF5">
      <w:pPr>
        <w:pStyle w:val="Heading2"/>
        <w:numPr>
          <w:ilvl w:val="1"/>
          <w:numId w:val="21"/>
        </w:numPr>
        <w:spacing w:line="480" w:lineRule="auto"/>
        <w:rPr>
          <w:rFonts w:cs="Times New Roman"/>
          <w:b/>
          <w:bCs/>
          <w:sz w:val="28"/>
          <w:szCs w:val="28"/>
        </w:rPr>
      </w:pPr>
      <w:bookmarkStart w:id="182" w:name="_Toc78037114"/>
      <w:r w:rsidRPr="006F491D">
        <w:rPr>
          <w:rFonts w:cs="Times New Roman"/>
          <w:b/>
          <w:bCs/>
          <w:sz w:val="28"/>
          <w:szCs w:val="28"/>
        </w:rPr>
        <w:t>Evaluation</w:t>
      </w:r>
      <w:bookmarkEnd w:id="182"/>
    </w:p>
    <w:p w14:paraId="04A13F53" w14:textId="0349F826" w:rsidR="00192AEE" w:rsidRPr="006F491D" w:rsidRDefault="00192AEE" w:rsidP="001A5DF5">
      <w:pPr>
        <w:pStyle w:val="ListParagraph"/>
        <w:numPr>
          <w:ilvl w:val="2"/>
          <w:numId w:val="21"/>
        </w:numPr>
        <w:spacing w:line="480" w:lineRule="auto"/>
        <w:jc w:val="both"/>
        <w:rPr>
          <w:b/>
          <w:bCs/>
        </w:rPr>
      </w:pPr>
      <w:r w:rsidRPr="006F491D">
        <w:rPr>
          <w:b/>
          <w:bCs/>
        </w:rPr>
        <w:t>Evaluation of LDA results</w:t>
      </w:r>
    </w:p>
    <w:p w14:paraId="5CBE89DC" w14:textId="371017C1" w:rsidR="00192AEE" w:rsidRPr="006F491D" w:rsidRDefault="00192AEE" w:rsidP="00CA47D7">
      <w:pPr>
        <w:pStyle w:val="ListParagraph"/>
        <w:spacing w:line="480" w:lineRule="auto"/>
        <w:ind w:left="0" w:firstLine="680"/>
        <w:jc w:val="both"/>
      </w:pPr>
      <w:r w:rsidRPr="006F491D">
        <w:lastRenderedPageBreak/>
        <w:t xml:space="preserve">Looking at the representation via </w:t>
      </w:r>
      <w:proofErr w:type="spellStart"/>
      <w:r w:rsidRPr="006F491D">
        <w:t>pyLDAvis</w:t>
      </w:r>
      <w:proofErr w:type="spellEnd"/>
      <w:r w:rsidRPr="006F491D">
        <w:t xml:space="preserve"> tool, we can see that topics extraction by </w:t>
      </w:r>
      <w:r w:rsidRPr="006F491D">
        <w:rPr>
          <w:b/>
          <w:bCs/>
          <w:i/>
          <w:iCs/>
        </w:rPr>
        <w:t xml:space="preserve">LDA Mallet </w:t>
      </w:r>
      <w:r w:rsidRPr="006F491D">
        <w:t xml:space="preserve">results in </w:t>
      </w:r>
      <w:r w:rsidR="0089230F" w:rsidRPr="006F491D">
        <w:t>very little</w:t>
      </w:r>
      <w:r w:rsidRPr="006F491D">
        <w:t xml:space="preserve"> overlapped circles, which means that the topics are </w:t>
      </w:r>
      <w:r w:rsidR="0089230F" w:rsidRPr="006F491D">
        <w:t>well</w:t>
      </w:r>
      <w:r w:rsidRPr="006F491D">
        <w:t xml:space="preserve"> separate</w:t>
      </w:r>
      <w:r w:rsidR="0089230F" w:rsidRPr="006F491D">
        <w:t>d. Therefore, this is an effective way for distinguish among groups of users.</w:t>
      </w:r>
    </w:p>
    <w:p w14:paraId="7BD5A589" w14:textId="7F6C0F91" w:rsidR="00192AEE" w:rsidRPr="006F491D" w:rsidRDefault="00192AEE" w:rsidP="00CA47D7">
      <w:pPr>
        <w:pStyle w:val="ListParagraph"/>
        <w:spacing w:line="480" w:lineRule="auto"/>
        <w:ind w:left="0"/>
        <w:jc w:val="both"/>
      </w:pPr>
      <w:r w:rsidRPr="006F491D">
        <w:t xml:space="preserve">For a visualization of 1 topic 1 only: Mallet manages to show high relevance of words within 1 topic. As it is illustrated in the </w:t>
      </w:r>
      <w:hyperlink w:anchor="fig5_9" w:history="1">
        <w:r w:rsidRPr="006F491D">
          <w:rPr>
            <w:rStyle w:val="Hyperlink"/>
            <w:b/>
            <w:bCs/>
            <w:i/>
            <w:iCs/>
            <w:color w:val="auto"/>
            <w:u w:val="none"/>
          </w:rPr>
          <w:t>Figure 5.9</w:t>
        </w:r>
      </w:hyperlink>
      <w:r w:rsidRPr="006F491D">
        <w:t xml:space="preserve">, words like </w:t>
      </w:r>
      <w:r w:rsidRPr="006F491D">
        <w:rPr>
          <w:i/>
          <w:iCs/>
        </w:rPr>
        <w:t>head, shave, cut, charge, power, wax, etc.</w:t>
      </w:r>
      <w:r w:rsidRPr="006F491D">
        <w:t xml:space="preserve"> may be words relating to male shaving or waxing tools. These group may belong to male who interested in hair- care products. </w:t>
      </w:r>
    </w:p>
    <w:p w14:paraId="7E33BA12" w14:textId="31BD65C8" w:rsidR="00192AEE" w:rsidRPr="006F491D" w:rsidRDefault="00192AEE" w:rsidP="00CA47D7">
      <w:pPr>
        <w:spacing w:line="480" w:lineRule="auto"/>
        <w:jc w:val="both"/>
        <w:rPr>
          <w:b/>
          <w:bCs/>
        </w:rPr>
      </w:pPr>
      <w:r w:rsidRPr="006F491D">
        <w:rPr>
          <w:b/>
          <w:bCs/>
        </w:rPr>
        <w:t>Therefore, the LDA Mallet’ s resul</w:t>
      </w:r>
      <w:r w:rsidR="002122AB" w:rsidRPr="006F491D">
        <w:rPr>
          <w:b/>
          <w:bCs/>
        </w:rPr>
        <w:t>t</w:t>
      </w:r>
      <w:r w:rsidRPr="006F491D">
        <w:rPr>
          <w:b/>
          <w:bCs/>
        </w:rPr>
        <w:t>s</w:t>
      </w:r>
      <w:r w:rsidR="0089230F" w:rsidRPr="006F491D">
        <w:rPr>
          <w:b/>
          <w:bCs/>
        </w:rPr>
        <w:t xml:space="preserve"> can be</w:t>
      </w:r>
      <w:r w:rsidRPr="006F491D">
        <w:rPr>
          <w:b/>
          <w:bCs/>
        </w:rPr>
        <w:t xml:space="preserve"> integrated into TiSASRec for completing the </w:t>
      </w:r>
      <w:r w:rsidR="00EA7C0A" w:rsidRPr="006F491D">
        <w:rPr>
          <w:b/>
          <w:bCs/>
        </w:rPr>
        <w:t>LDA- TiSASRec</w:t>
      </w:r>
      <w:r w:rsidRPr="006F491D">
        <w:rPr>
          <w:b/>
          <w:bCs/>
        </w:rPr>
        <w:t xml:space="preserve"> model.</w:t>
      </w:r>
    </w:p>
    <w:p w14:paraId="525E26E5" w14:textId="77777777" w:rsidR="0089230F" w:rsidRPr="006F491D" w:rsidRDefault="0089230F" w:rsidP="00CA47D7">
      <w:pPr>
        <w:spacing w:line="480" w:lineRule="auto"/>
        <w:jc w:val="both"/>
        <w:rPr>
          <w:b/>
          <w:bCs/>
        </w:rPr>
      </w:pPr>
    </w:p>
    <w:p w14:paraId="41EA967A" w14:textId="47ACD986" w:rsidR="00192AEE" w:rsidRPr="006F491D" w:rsidRDefault="00192AEE" w:rsidP="001A5DF5">
      <w:pPr>
        <w:pStyle w:val="ListParagraph"/>
        <w:numPr>
          <w:ilvl w:val="2"/>
          <w:numId w:val="21"/>
        </w:numPr>
        <w:spacing w:line="480" w:lineRule="auto"/>
        <w:jc w:val="both"/>
        <w:rPr>
          <w:b/>
          <w:bCs/>
        </w:rPr>
      </w:pPr>
      <w:r w:rsidRPr="006F491D">
        <w:rPr>
          <w:b/>
          <w:bCs/>
        </w:rPr>
        <w:t>Evaluation of the online recommendation by integrating LDA into TiSASRec</w:t>
      </w:r>
      <w:r w:rsidR="00A47443" w:rsidRPr="006F491D">
        <w:rPr>
          <w:b/>
          <w:bCs/>
        </w:rPr>
        <w:t xml:space="preserve"> </w:t>
      </w:r>
      <w:r w:rsidRPr="006F491D">
        <w:rPr>
          <w:b/>
          <w:bCs/>
        </w:rPr>
        <w:t xml:space="preserve">Table  </w:t>
      </w:r>
      <w:r w:rsidR="00AC485B" w:rsidRPr="006F491D">
        <w:rPr>
          <w:b/>
          <w:bCs/>
        </w:rPr>
        <w:br w:type="page"/>
      </w:r>
    </w:p>
    <w:p w14:paraId="4E77BE88" w14:textId="71DB596A" w:rsidR="00192AEE" w:rsidRPr="006F491D" w:rsidRDefault="00192AEE" w:rsidP="00AC485B">
      <w:pPr>
        <w:jc w:val="center"/>
      </w:pPr>
      <w:r w:rsidRPr="006F491D">
        <w:rPr>
          <w:noProof/>
        </w:rPr>
        <w:lastRenderedPageBreak/>
        <w:drawing>
          <wp:inline distT="0" distB="0" distL="0" distR="0" wp14:anchorId="47E78229" wp14:editId="004F937F">
            <wp:extent cx="5439707" cy="3646715"/>
            <wp:effectExtent l="0" t="0" r="0" b="0"/>
            <wp:docPr id="163" name="Picture 16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hap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87833" cy="3678978"/>
                    </a:xfrm>
                    <a:prstGeom prst="rect">
                      <a:avLst/>
                    </a:prstGeom>
                  </pic:spPr>
                </pic:pic>
              </a:graphicData>
            </a:graphic>
          </wp:inline>
        </w:drawing>
      </w:r>
    </w:p>
    <w:p w14:paraId="3C89E232" w14:textId="02E50C9B" w:rsidR="0089230F" w:rsidRPr="006F491D" w:rsidRDefault="0089230F" w:rsidP="008C08BF">
      <w:pPr>
        <w:pStyle w:val="Title"/>
        <w:rPr>
          <w:rStyle w:val="BookTitle"/>
          <w:noProof w:val="0"/>
          <w:color w:val="auto"/>
          <w:u w:val="none"/>
        </w:rPr>
      </w:pPr>
      <w:bookmarkStart w:id="183" w:name="fig6_1"/>
      <w:bookmarkStart w:id="184" w:name="_Toc76063910"/>
      <w:r w:rsidRPr="006F491D">
        <w:rPr>
          <w:rStyle w:val="BookTitle"/>
          <w:noProof w:val="0"/>
          <w:color w:val="auto"/>
          <w:u w:val="none"/>
        </w:rPr>
        <w:t>Figure 4.6. Original TiSASRec NDCG @10 and HR@10</w:t>
      </w:r>
      <w:bookmarkEnd w:id="183"/>
      <w:bookmarkEnd w:id="184"/>
    </w:p>
    <w:p w14:paraId="62D53495" w14:textId="10B77C1F" w:rsidR="00192AEE" w:rsidRPr="006F491D" w:rsidRDefault="00192AEE" w:rsidP="00CA47D7">
      <w:pPr>
        <w:pStyle w:val="ListParagraph"/>
        <w:spacing w:line="480" w:lineRule="auto"/>
        <w:ind w:left="0"/>
        <w:jc w:val="both"/>
        <w:rPr>
          <w:b/>
          <w:bCs/>
          <w:i/>
          <w:iCs/>
        </w:rPr>
      </w:pPr>
    </w:p>
    <w:p w14:paraId="284F156B" w14:textId="3AE488FE" w:rsidR="00192AEE" w:rsidRPr="006F491D" w:rsidRDefault="00192AEE" w:rsidP="00AC485B">
      <w:pPr>
        <w:jc w:val="center"/>
      </w:pPr>
      <w:r w:rsidRPr="006F491D">
        <w:rPr>
          <w:noProof/>
        </w:rPr>
        <w:drawing>
          <wp:inline distT="0" distB="0" distL="0" distR="0" wp14:anchorId="3B06319D" wp14:editId="450824F5">
            <wp:extent cx="5111329" cy="3396343"/>
            <wp:effectExtent l="0" t="0" r="0" b="0"/>
            <wp:docPr id="184" name="Picture 1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127870" cy="3407334"/>
                    </a:xfrm>
                    <a:prstGeom prst="rect">
                      <a:avLst/>
                    </a:prstGeom>
                  </pic:spPr>
                </pic:pic>
              </a:graphicData>
            </a:graphic>
          </wp:inline>
        </w:drawing>
      </w:r>
    </w:p>
    <w:p w14:paraId="7A84844C" w14:textId="7B48E859" w:rsidR="0089230F" w:rsidRPr="006F491D" w:rsidRDefault="0089230F" w:rsidP="00CA47D7">
      <w:pPr>
        <w:pStyle w:val="Title"/>
        <w:spacing w:line="480" w:lineRule="auto"/>
        <w:rPr>
          <w:rStyle w:val="BookTitle"/>
          <w:rFonts w:cs="Times New Roman"/>
          <w:color w:val="auto"/>
          <w:szCs w:val="24"/>
          <w:u w:val="none"/>
        </w:rPr>
      </w:pPr>
      <w:bookmarkStart w:id="185" w:name="_Toc76063911"/>
      <w:r w:rsidRPr="006F491D">
        <w:rPr>
          <w:rStyle w:val="BookTitle"/>
          <w:rFonts w:cs="Times New Roman"/>
          <w:color w:val="auto"/>
          <w:szCs w:val="24"/>
          <w:u w:val="none"/>
        </w:rPr>
        <w:t>Figure 4.7. Original SASR NDCG @10 and HR@10</w:t>
      </w:r>
      <w:bookmarkEnd w:id="185"/>
    </w:p>
    <w:p w14:paraId="6C685B54" w14:textId="77777777" w:rsidR="0089230F" w:rsidRPr="006F491D" w:rsidRDefault="0089230F" w:rsidP="00CA47D7">
      <w:pPr>
        <w:pStyle w:val="ListParagraph"/>
        <w:spacing w:line="480" w:lineRule="auto"/>
        <w:ind w:left="0"/>
        <w:jc w:val="both"/>
        <w:rPr>
          <w:b/>
          <w:bCs/>
          <w:i/>
          <w:iCs/>
        </w:rPr>
      </w:pPr>
    </w:p>
    <w:p w14:paraId="6CDCC790" w14:textId="578B2BA8" w:rsidR="00192AEE" w:rsidRPr="006F491D" w:rsidRDefault="00B86564" w:rsidP="00B33C82">
      <w:pPr>
        <w:pStyle w:val="Quote"/>
      </w:pPr>
      <w:bookmarkStart w:id="186" w:name="fig6_2"/>
      <w:bookmarkStart w:id="187" w:name="_Toc76063863"/>
      <w:r w:rsidRPr="006F491D">
        <w:lastRenderedPageBreak/>
        <w:t>T</w:t>
      </w:r>
      <w:bookmarkEnd w:id="186"/>
      <w:r w:rsidRPr="006F491D">
        <w:t xml:space="preserve">able </w:t>
      </w:r>
      <w:r w:rsidR="00247446" w:rsidRPr="006F491D">
        <w:t>4</w:t>
      </w:r>
      <w:r w:rsidRPr="006F491D">
        <w:t>.</w:t>
      </w:r>
      <w:r w:rsidR="00247446" w:rsidRPr="006F491D">
        <w:t>2</w:t>
      </w:r>
      <w:r w:rsidRPr="006F491D">
        <w:t xml:space="preserve">. NDCG @10 and HR @10 of </w:t>
      </w:r>
      <w:r w:rsidR="00B32A6A" w:rsidRPr="006F491D">
        <w:t>LDA-TiSASRec</w:t>
      </w:r>
      <w:r w:rsidRPr="006F491D">
        <w:t>, original TiSASRec and original SASR</w:t>
      </w:r>
      <w:bookmarkStart w:id="188" w:name="tabl6_1"/>
      <w:bookmarkEnd w:id="187"/>
      <w:bookmarkEnd w:id="188"/>
    </w:p>
    <w:tbl>
      <w:tblPr>
        <w:tblStyle w:val="TableGrid"/>
        <w:tblW w:w="0" w:type="auto"/>
        <w:jc w:val="center"/>
        <w:tblLook w:val="04A0" w:firstRow="1" w:lastRow="0" w:firstColumn="1" w:lastColumn="0" w:noHBand="0" w:noVBand="1"/>
      </w:tblPr>
      <w:tblGrid>
        <w:gridCol w:w="1997"/>
        <w:gridCol w:w="1631"/>
        <w:gridCol w:w="1917"/>
        <w:gridCol w:w="2010"/>
      </w:tblGrid>
      <w:tr w:rsidR="006F491D" w:rsidRPr="006F491D" w14:paraId="37FCD2AD" w14:textId="77777777" w:rsidTr="001F1970">
        <w:trPr>
          <w:jc w:val="center"/>
        </w:trPr>
        <w:tc>
          <w:tcPr>
            <w:tcW w:w="1997" w:type="dxa"/>
          </w:tcPr>
          <w:p w14:paraId="6CE0BED8" w14:textId="77777777" w:rsidR="00192AEE" w:rsidRPr="006F491D" w:rsidRDefault="00192AEE" w:rsidP="00CA47D7">
            <w:pPr>
              <w:tabs>
                <w:tab w:val="left" w:pos="2977"/>
              </w:tabs>
              <w:spacing w:line="480" w:lineRule="auto"/>
              <w:jc w:val="both"/>
              <w:rPr>
                <w:b/>
                <w:bCs/>
              </w:rPr>
            </w:pPr>
            <w:r w:rsidRPr="006F491D">
              <w:rPr>
                <w:b/>
                <w:bCs/>
              </w:rPr>
              <w:t>Method</w:t>
            </w:r>
          </w:p>
        </w:tc>
        <w:tc>
          <w:tcPr>
            <w:tcW w:w="1631" w:type="dxa"/>
          </w:tcPr>
          <w:p w14:paraId="05065517" w14:textId="77777777" w:rsidR="00192AEE" w:rsidRPr="006F491D" w:rsidRDefault="00192AEE" w:rsidP="00CA47D7">
            <w:pPr>
              <w:tabs>
                <w:tab w:val="left" w:pos="2977"/>
              </w:tabs>
              <w:spacing w:line="480" w:lineRule="auto"/>
              <w:jc w:val="both"/>
              <w:rPr>
                <w:b/>
                <w:bCs/>
              </w:rPr>
            </w:pPr>
          </w:p>
        </w:tc>
        <w:tc>
          <w:tcPr>
            <w:tcW w:w="1917" w:type="dxa"/>
          </w:tcPr>
          <w:p w14:paraId="5EFB0721" w14:textId="77777777" w:rsidR="00192AEE" w:rsidRPr="006F491D" w:rsidRDefault="00192AEE" w:rsidP="00CA47D7">
            <w:pPr>
              <w:tabs>
                <w:tab w:val="left" w:pos="2977"/>
              </w:tabs>
              <w:spacing w:line="480" w:lineRule="auto"/>
              <w:jc w:val="both"/>
              <w:rPr>
                <w:b/>
                <w:bCs/>
              </w:rPr>
            </w:pPr>
            <w:r w:rsidRPr="006F491D">
              <w:rPr>
                <w:b/>
                <w:bCs/>
              </w:rPr>
              <w:t>NDCG @ 10</w:t>
            </w:r>
          </w:p>
        </w:tc>
        <w:tc>
          <w:tcPr>
            <w:tcW w:w="2010" w:type="dxa"/>
          </w:tcPr>
          <w:p w14:paraId="5F4D6A88" w14:textId="77777777" w:rsidR="00192AEE" w:rsidRPr="006F491D" w:rsidRDefault="00192AEE" w:rsidP="00CA47D7">
            <w:pPr>
              <w:tabs>
                <w:tab w:val="left" w:pos="2977"/>
              </w:tabs>
              <w:spacing w:line="480" w:lineRule="auto"/>
              <w:jc w:val="both"/>
              <w:rPr>
                <w:b/>
                <w:bCs/>
              </w:rPr>
            </w:pPr>
            <w:r w:rsidRPr="006F491D">
              <w:rPr>
                <w:b/>
                <w:bCs/>
              </w:rPr>
              <w:t>HR @ 10</w:t>
            </w:r>
          </w:p>
        </w:tc>
      </w:tr>
      <w:tr w:rsidR="006F491D" w:rsidRPr="006F491D" w14:paraId="3DA8AC76" w14:textId="77777777" w:rsidTr="001F1970">
        <w:trPr>
          <w:jc w:val="center"/>
        </w:trPr>
        <w:tc>
          <w:tcPr>
            <w:tcW w:w="1997" w:type="dxa"/>
            <w:vMerge w:val="restart"/>
            <w:vAlign w:val="center"/>
          </w:tcPr>
          <w:p w14:paraId="792B0691" w14:textId="3C5FF0FC" w:rsidR="00192AEE" w:rsidRPr="006F491D" w:rsidRDefault="00A47443" w:rsidP="00CA47D7">
            <w:pPr>
              <w:tabs>
                <w:tab w:val="left" w:pos="2977"/>
              </w:tabs>
              <w:spacing w:line="480" w:lineRule="auto"/>
              <w:jc w:val="both"/>
            </w:pPr>
            <w:r w:rsidRPr="006F491D">
              <w:t>LDA- TiSASRec</w:t>
            </w:r>
          </w:p>
        </w:tc>
        <w:tc>
          <w:tcPr>
            <w:tcW w:w="1631" w:type="dxa"/>
          </w:tcPr>
          <w:p w14:paraId="02A7F313" w14:textId="77777777" w:rsidR="00192AEE" w:rsidRPr="006F491D" w:rsidRDefault="00192AEE" w:rsidP="00CA47D7">
            <w:pPr>
              <w:tabs>
                <w:tab w:val="left" w:pos="2977"/>
              </w:tabs>
              <w:spacing w:line="480" w:lineRule="auto"/>
              <w:jc w:val="both"/>
            </w:pPr>
            <w:r w:rsidRPr="006F491D">
              <w:t>Validate Data</w:t>
            </w:r>
          </w:p>
        </w:tc>
        <w:tc>
          <w:tcPr>
            <w:tcW w:w="1917" w:type="dxa"/>
          </w:tcPr>
          <w:p w14:paraId="0024BFE7" w14:textId="77777777" w:rsidR="00192AEE" w:rsidRPr="006F491D" w:rsidRDefault="00192AEE" w:rsidP="00CA47D7">
            <w:pPr>
              <w:tabs>
                <w:tab w:val="left" w:pos="2977"/>
              </w:tabs>
              <w:spacing w:line="480" w:lineRule="auto"/>
              <w:jc w:val="both"/>
              <w:rPr>
                <w:b/>
                <w:bCs/>
              </w:rPr>
            </w:pPr>
            <w:r w:rsidRPr="006F491D">
              <w:rPr>
                <w:b/>
                <w:bCs/>
              </w:rPr>
              <w:t>0.3645</w:t>
            </w:r>
          </w:p>
        </w:tc>
        <w:tc>
          <w:tcPr>
            <w:tcW w:w="2010" w:type="dxa"/>
          </w:tcPr>
          <w:p w14:paraId="1CE2A38A" w14:textId="77777777" w:rsidR="00192AEE" w:rsidRPr="006F491D" w:rsidRDefault="00192AEE" w:rsidP="00CA47D7">
            <w:pPr>
              <w:tabs>
                <w:tab w:val="left" w:pos="2977"/>
              </w:tabs>
              <w:spacing w:line="480" w:lineRule="auto"/>
              <w:jc w:val="both"/>
              <w:rPr>
                <w:b/>
                <w:bCs/>
              </w:rPr>
            </w:pPr>
            <w:r w:rsidRPr="006F491D">
              <w:rPr>
                <w:b/>
                <w:bCs/>
              </w:rPr>
              <w:t>0.5332</w:t>
            </w:r>
          </w:p>
        </w:tc>
      </w:tr>
      <w:tr w:rsidR="006F491D" w:rsidRPr="006F491D" w14:paraId="2A61C3A3" w14:textId="77777777" w:rsidTr="001F1970">
        <w:trPr>
          <w:jc w:val="center"/>
        </w:trPr>
        <w:tc>
          <w:tcPr>
            <w:tcW w:w="1997" w:type="dxa"/>
            <w:vMerge/>
          </w:tcPr>
          <w:p w14:paraId="0AECF174" w14:textId="77777777" w:rsidR="00192AEE" w:rsidRPr="006F491D" w:rsidRDefault="00192AEE" w:rsidP="00CA47D7">
            <w:pPr>
              <w:tabs>
                <w:tab w:val="left" w:pos="2977"/>
              </w:tabs>
              <w:spacing w:line="480" w:lineRule="auto"/>
              <w:jc w:val="both"/>
            </w:pPr>
          </w:p>
        </w:tc>
        <w:tc>
          <w:tcPr>
            <w:tcW w:w="1631" w:type="dxa"/>
          </w:tcPr>
          <w:p w14:paraId="3EF7A6AA" w14:textId="77777777" w:rsidR="00192AEE" w:rsidRPr="006F491D" w:rsidRDefault="00192AEE" w:rsidP="00CA47D7">
            <w:pPr>
              <w:tabs>
                <w:tab w:val="left" w:pos="2977"/>
              </w:tabs>
              <w:spacing w:line="480" w:lineRule="auto"/>
              <w:jc w:val="both"/>
            </w:pPr>
            <w:r w:rsidRPr="006F491D">
              <w:t>Test Data</w:t>
            </w:r>
          </w:p>
        </w:tc>
        <w:tc>
          <w:tcPr>
            <w:tcW w:w="1917" w:type="dxa"/>
          </w:tcPr>
          <w:p w14:paraId="3DC19216" w14:textId="77777777" w:rsidR="00192AEE" w:rsidRPr="006F491D" w:rsidRDefault="00192AEE" w:rsidP="00CA47D7">
            <w:pPr>
              <w:tabs>
                <w:tab w:val="left" w:pos="2977"/>
              </w:tabs>
              <w:spacing w:line="480" w:lineRule="auto"/>
              <w:jc w:val="both"/>
              <w:rPr>
                <w:b/>
                <w:bCs/>
              </w:rPr>
            </w:pPr>
            <w:r w:rsidRPr="006F491D">
              <w:rPr>
                <w:b/>
                <w:bCs/>
              </w:rPr>
              <w:t>0.3494</w:t>
            </w:r>
          </w:p>
        </w:tc>
        <w:tc>
          <w:tcPr>
            <w:tcW w:w="2010" w:type="dxa"/>
          </w:tcPr>
          <w:p w14:paraId="460E3706" w14:textId="77777777" w:rsidR="00192AEE" w:rsidRPr="006F491D" w:rsidRDefault="00192AEE" w:rsidP="00CA47D7">
            <w:pPr>
              <w:tabs>
                <w:tab w:val="left" w:pos="2977"/>
              </w:tabs>
              <w:spacing w:line="480" w:lineRule="auto"/>
              <w:jc w:val="both"/>
              <w:rPr>
                <w:b/>
                <w:bCs/>
              </w:rPr>
            </w:pPr>
            <w:r w:rsidRPr="006F491D">
              <w:rPr>
                <w:b/>
                <w:bCs/>
              </w:rPr>
              <w:t>0.5119</w:t>
            </w:r>
          </w:p>
        </w:tc>
      </w:tr>
      <w:tr w:rsidR="006F491D" w:rsidRPr="006F491D" w14:paraId="4786B2BF" w14:textId="77777777" w:rsidTr="001F1970">
        <w:trPr>
          <w:jc w:val="center"/>
        </w:trPr>
        <w:tc>
          <w:tcPr>
            <w:tcW w:w="1997" w:type="dxa"/>
            <w:vMerge w:val="restart"/>
          </w:tcPr>
          <w:p w14:paraId="039B119F" w14:textId="77777777" w:rsidR="00192AEE" w:rsidRPr="006F491D" w:rsidRDefault="00192AEE" w:rsidP="00CA47D7">
            <w:pPr>
              <w:tabs>
                <w:tab w:val="left" w:pos="2977"/>
              </w:tabs>
              <w:spacing w:line="480" w:lineRule="auto"/>
              <w:jc w:val="both"/>
            </w:pPr>
            <w:r w:rsidRPr="006F491D">
              <w:t>TiSASRec</w:t>
            </w:r>
          </w:p>
        </w:tc>
        <w:tc>
          <w:tcPr>
            <w:tcW w:w="1631" w:type="dxa"/>
          </w:tcPr>
          <w:p w14:paraId="6EFFA639" w14:textId="77777777" w:rsidR="00192AEE" w:rsidRPr="006F491D" w:rsidRDefault="00192AEE" w:rsidP="00CA47D7">
            <w:pPr>
              <w:tabs>
                <w:tab w:val="left" w:pos="2977"/>
              </w:tabs>
              <w:spacing w:line="480" w:lineRule="auto"/>
              <w:jc w:val="both"/>
            </w:pPr>
            <w:r w:rsidRPr="006F491D">
              <w:t>Validate Data</w:t>
            </w:r>
          </w:p>
        </w:tc>
        <w:tc>
          <w:tcPr>
            <w:tcW w:w="1917" w:type="dxa"/>
          </w:tcPr>
          <w:p w14:paraId="6098D204" w14:textId="77777777" w:rsidR="00192AEE" w:rsidRPr="006F491D" w:rsidRDefault="00192AEE" w:rsidP="00CA47D7">
            <w:pPr>
              <w:tabs>
                <w:tab w:val="left" w:pos="2977"/>
              </w:tabs>
              <w:spacing w:line="480" w:lineRule="auto"/>
              <w:jc w:val="both"/>
            </w:pPr>
            <w:r w:rsidRPr="006F491D">
              <w:t>0.3268</w:t>
            </w:r>
          </w:p>
        </w:tc>
        <w:tc>
          <w:tcPr>
            <w:tcW w:w="2010" w:type="dxa"/>
          </w:tcPr>
          <w:p w14:paraId="61BDC04A" w14:textId="77777777" w:rsidR="00192AEE" w:rsidRPr="006F491D" w:rsidRDefault="00192AEE" w:rsidP="00CA47D7">
            <w:pPr>
              <w:tabs>
                <w:tab w:val="left" w:pos="2977"/>
              </w:tabs>
              <w:spacing w:line="480" w:lineRule="auto"/>
              <w:jc w:val="both"/>
            </w:pPr>
            <w:r w:rsidRPr="006F491D">
              <w:t>0.5048</w:t>
            </w:r>
          </w:p>
        </w:tc>
      </w:tr>
      <w:tr w:rsidR="006F491D" w:rsidRPr="006F491D" w14:paraId="385C7AC0" w14:textId="77777777" w:rsidTr="001F1970">
        <w:trPr>
          <w:jc w:val="center"/>
        </w:trPr>
        <w:tc>
          <w:tcPr>
            <w:tcW w:w="1997" w:type="dxa"/>
            <w:vMerge/>
          </w:tcPr>
          <w:p w14:paraId="15841764" w14:textId="77777777" w:rsidR="00192AEE" w:rsidRPr="006F491D" w:rsidRDefault="00192AEE" w:rsidP="00CA47D7">
            <w:pPr>
              <w:tabs>
                <w:tab w:val="left" w:pos="2977"/>
              </w:tabs>
              <w:spacing w:line="480" w:lineRule="auto"/>
              <w:jc w:val="both"/>
            </w:pPr>
          </w:p>
        </w:tc>
        <w:tc>
          <w:tcPr>
            <w:tcW w:w="1631" w:type="dxa"/>
          </w:tcPr>
          <w:p w14:paraId="07820E2E" w14:textId="77777777" w:rsidR="00192AEE" w:rsidRPr="006F491D" w:rsidRDefault="00192AEE" w:rsidP="00CA47D7">
            <w:pPr>
              <w:tabs>
                <w:tab w:val="left" w:pos="2977"/>
              </w:tabs>
              <w:spacing w:line="480" w:lineRule="auto"/>
              <w:jc w:val="both"/>
            </w:pPr>
            <w:r w:rsidRPr="006F491D">
              <w:t>Test Data</w:t>
            </w:r>
          </w:p>
        </w:tc>
        <w:tc>
          <w:tcPr>
            <w:tcW w:w="1917" w:type="dxa"/>
          </w:tcPr>
          <w:p w14:paraId="2366ACB1" w14:textId="77777777" w:rsidR="00192AEE" w:rsidRPr="006F491D" w:rsidRDefault="00192AEE" w:rsidP="00CA47D7">
            <w:pPr>
              <w:tabs>
                <w:tab w:val="left" w:pos="2977"/>
              </w:tabs>
              <w:spacing w:line="480" w:lineRule="auto"/>
              <w:jc w:val="both"/>
            </w:pPr>
            <w:r w:rsidRPr="006F491D">
              <w:t>0.3161</w:t>
            </w:r>
          </w:p>
        </w:tc>
        <w:tc>
          <w:tcPr>
            <w:tcW w:w="2010" w:type="dxa"/>
          </w:tcPr>
          <w:p w14:paraId="34FBBBB2" w14:textId="77777777" w:rsidR="00192AEE" w:rsidRPr="006F491D" w:rsidRDefault="00192AEE" w:rsidP="00CA47D7">
            <w:pPr>
              <w:tabs>
                <w:tab w:val="left" w:pos="2977"/>
              </w:tabs>
              <w:spacing w:line="480" w:lineRule="auto"/>
              <w:jc w:val="both"/>
            </w:pPr>
            <w:r w:rsidRPr="006F491D">
              <w:t>0.4985</w:t>
            </w:r>
          </w:p>
        </w:tc>
      </w:tr>
      <w:tr w:rsidR="006F491D" w:rsidRPr="006F491D" w14:paraId="5BE3C4F4" w14:textId="77777777" w:rsidTr="001F1970">
        <w:trPr>
          <w:jc w:val="center"/>
        </w:trPr>
        <w:tc>
          <w:tcPr>
            <w:tcW w:w="1997" w:type="dxa"/>
            <w:vMerge w:val="restart"/>
          </w:tcPr>
          <w:p w14:paraId="4EDDDE7B" w14:textId="77777777" w:rsidR="00192AEE" w:rsidRPr="006F491D" w:rsidRDefault="00192AEE" w:rsidP="00CA47D7">
            <w:pPr>
              <w:tabs>
                <w:tab w:val="left" w:pos="2977"/>
              </w:tabs>
              <w:spacing w:line="480" w:lineRule="auto"/>
              <w:jc w:val="both"/>
            </w:pPr>
            <w:r w:rsidRPr="006F491D">
              <w:t>SASR</w:t>
            </w:r>
          </w:p>
        </w:tc>
        <w:tc>
          <w:tcPr>
            <w:tcW w:w="1631" w:type="dxa"/>
          </w:tcPr>
          <w:p w14:paraId="30AD0082" w14:textId="77777777" w:rsidR="00192AEE" w:rsidRPr="006F491D" w:rsidRDefault="00192AEE" w:rsidP="00CA47D7">
            <w:pPr>
              <w:tabs>
                <w:tab w:val="left" w:pos="2977"/>
              </w:tabs>
              <w:spacing w:line="480" w:lineRule="auto"/>
              <w:jc w:val="both"/>
            </w:pPr>
            <w:r w:rsidRPr="006F491D">
              <w:t>Validate Data</w:t>
            </w:r>
          </w:p>
        </w:tc>
        <w:tc>
          <w:tcPr>
            <w:tcW w:w="1917" w:type="dxa"/>
          </w:tcPr>
          <w:p w14:paraId="77F93D4F" w14:textId="77777777" w:rsidR="00192AEE" w:rsidRPr="006F491D" w:rsidRDefault="00192AEE" w:rsidP="00CA47D7">
            <w:pPr>
              <w:tabs>
                <w:tab w:val="left" w:pos="2977"/>
              </w:tabs>
              <w:spacing w:line="480" w:lineRule="auto"/>
              <w:jc w:val="both"/>
            </w:pPr>
            <w:r w:rsidRPr="006F491D">
              <w:t>0.3445</w:t>
            </w:r>
          </w:p>
        </w:tc>
        <w:tc>
          <w:tcPr>
            <w:tcW w:w="2010" w:type="dxa"/>
          </w:tcPr>
          <w:p w14:paraId="2FB207D8" w14:textId="77777777" w:rsidR="00192AEE" w:rsidRPr="006F491D" w:rsidRDefault="00192AEE" w:rsidP="00CA47D7">
            <w:pPr>
              <w:tabs>
                <w:tab w:val="left" w:pos="2977"/>
              </w:tabs>
              <w:spacing w:line="480" w:lineRule="auto"/>
              <w:jc w:val="both"/>
            </w:pPr>
            <w:r w:rsidRPr="006F491D">
              <w:t>0.5132</w:t>
            </w:r>
          </w:p>
        </w:tc>
      </w:tr>
      <w:tr w:rsidR="00E638D8" w:rsidRPr="006F491D" w14:paraId="3A218915" w14:textId="77777777" w:rsidTr="001F1970">
        <w:trPr>
          <w:jc w:val="center"/>
        </w:trPr>
        <w:tc>
          <w:tcPr>
            <w:tcW w:w="1997" w:type="dxa"/>
            <w:vMerge/>
          </w:tcPr>
          <w:p w14:paraId="4C07BC87" w14:textId="77777777" w:rsidR="00192AEE" w:rsidRPr="006F491D" w:rsidRDefault="00192AEE" w:rsidP="00CA47D7">
            <w:pPr>
              <w:tabs>
                <w:tab w:val="left" w:pos="2977"/>
              </w:tabs>
              <w:spacing w:line="480" w:lineRule="auto"/>
              <w:jc w:val="both"/>
            </w:pPr>
          </w:p>
        </w:tc>
        <w:tc>
          <w:tcPr>
            <w:tcW w:w="1631" w:type="dxa"/>
          </w:tcPr>
          <w:p w14:paraId="5FD8527F" w14:textId="77777777" w:rsidR="00192AEE" w:rsidRPr="006F491D" w:rsidRDefault="00192AEE" w:rsidP="00CA47D7">
            <w:pPr>
              <w:tabs>
                <w:tab w:val="left" w:pos="2977"/>
              </w:tabs>
              <w:spacing w:line="480" w:lineRule="auto"/>
              <w:jc w:val="both"/>
            </w:pPr>
            <w:r w:rsidRPr="006F491D">
              <w:t>Test Data</w:t>
            </w:r>
          </w:p>
        </w:tc>
        <w:tc>
          <w:tcPr>
            <w:tcW w:w="1917" w:type="dxa"/>
          </w:tcPr>
          <w:p w14:paraId="08E1A89C" w14:textId="77777777" w:rsidR="00192AEE" w:rsidRPr="006F491D" w:rsidRDefault="00192AEE" w:rsidP="00CA47D7">
            <w:pPr>
              <w:tabs>
                <w:tab w:val="left" w:pos="2977"/>
              </w:tabs>
              <w:spacing w:line="480" w:lineRule="auto"/>
              <w:jc w:val="both"/>
            </w:pPr>
            <w:r w:rsidRPr="006F491D">
              <w:t>0.3194</w:t>
            </w:r>
          </w:p>
        </w:tc>
        <w:tc>
          <w:tcPr>
            <w:tcW w:w="2010" w:type="dxa"/>
          </w:tcPr>
          <w:p w14:paraId="540E0D50" w14:textId="77777777" w:rsidR="00192AEE" w:rsidRPr="006F491D" w:rsidRDefault="00192AEE" w:rsidP="00CA47D7">
            <w:pPr>
              <w:tabs>
                <w:tab w:val="left" w:pos="2977"/>
              </w:tabs>
              <w:spacing w:line="480" w:lineRule="auto"/>
              <w:jc w:val="both"/>
            </w:pPr>
            <w:r w:rsidRPr="006F491D">
              <w:t>0.4819</w:t>
            </w:r>
          </w:p>
        </w:tc>
      </w:tr>
    </w:tbl>
    <w:p w14:paraId="3394CE5C" w14:textId="77777777" w:rsidR="00192AEE" w:rsidRPr="006F491D" w:rsidRDefault="00192AEE" w:rsidP="00CA47D7">
      <w:pPr>
        <w:spacing w:line="480" w:lineRule="auto"/>
        <w:jc w:val="both"/>
        <w:rPr>
          <w:b/>
          <w:bCs/>
        </w:rPr>
      </w:pPr>
    </w:p>
    <w:p w14:paraId="6EBD7031" w14:textId="77777777" w:rsidR="00192AEE" w:rsidRPr="006F491D" w:rsidRDefault="00192AEE" w:rsidP="008C08BF">
      <w:r w:rsidRPr="006F491D">
        <w:rPr>
          <w:noProof/>
        </w:rPr>
        <w:drawing>
          <wp:inline distT="0" distB="0" distL="0" distR="0" wp14:anchorId="1D862BC7" wp14:editId="03F2F6EB">
            <wp:extent cx="6253844" cy="4169229"/>
            <wp:effectExtent l="0" t="0" r="0" b="0"/>
            <wp:docPr id="159" name="Picture 1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line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266157" cy="4177438"/>
                    </a:xfrm>
                    <a:prstGeom prst="rect">
                      <a:avLst/>
                    </a:prstGeom>
                  </pic:spPr>
                </pic:pic>
              </a:graphicData>
            </a:graphic>
          </wp:inline>
        </w:drawing>
      </w:r>
    </w:p>
    <w:p w14:paraId="748600A8" w14:textId="125928C3" w:rsidR="00192AEE" w:rsidRPr="006F491D" w:rsidRDefault="00192AEE" w:rsidP="008C08BF">
      <w:pPr>
        <w:pStyle w:val="Title"/>
        <w:rPr>
          <w:rStyle w:val="BookTitle"/>
          <w:noProof w:val="0"/>
          <w:color w:val="auto"/>
          <w:u w:val="none"/>
        </w:rPr>
      </w:pPr>
      <w:bookmarkStart w:id="189" w:name="fig6_3"/>
      <w:bookmarkStart w:id="190" w:name="_Toc76063912"/>
      <w:bookmarkEnd w:id="189"/>
      <w:r w:rsidRPr="006F491D">
        <w:rPr>
          <w:rStyle w:val="BookTitle"/>
          <w:noProof w:val="0"/>
          <w:color w:val="auto"/>
          <w:u w:val="none"/>
        </w:rPr>
        <w:t xml:space="preserve">Figure </w:t>
      </w:r>
      <w:r w:rsidR="0089230F" w:rsidRPr="006F491D">
        <w:rPr>
          <w:rStyle w:val="BookTitle"/>
          <w:noProof w:val="0"/>
          <w:color w:val="auto"/>
          <w:u w:val="none"/>
        </w:rPr>
        <w:t>4.8</w:t>
      </w:r>
      <w:r w:rsidRPr="006F491D">
        <w:rPr>
          <w:rStyle w:val="BookTitle"/>
          <w:noProof w:val="0"/>
          <w:color w:val="auto"/>
          <w:u w:val="none"/>
        </w:rPr>
        <w:t xml:space="preserve">. Comparison HR@10 for </w:t>
      </w:r>
      <w:r w:rsidR="00A47443" w:rsidRPr="006F491D">
        <w:rPr>
          <w:rStyle w:val="BookTitle"/>
          <w:noProof w:val="0"/>
          <w:color w:val="auto"/>
          <w:u w:val="none"/>
        </w:rPr>
        <w:t>LDA- TiSASRec</w:t>
      </w:r>
      <w:r w:rsidRPr="006F491D">
        <w:rPr>
          <w:rStyle w:val="BookTitle"/>
          <w:noProof w:val="0"/>
          <w:color w:val="auto"/>
          <w:u w:val="none"/>
        </w:rPr>
        <w:t xml:space="preserve">, TiSASRec and </w:t>
      </w:r>
      <w:proofErr w:type="spellStart"/>
      <w:r w:rsidRPr="006F491D">
        <w:rPr>
          <w:rStyle w:val="BookTitle"/>
          <w:noProof w:val="0"/>
          <w:color w:val="auto"/>
          <w:u w:val="none"/>
        </w:rPr>
        <w:t>SASRec</w:t>
      </w:r>
      <w:bookmarkEnd w:id="190"/>
      <w:proofErr w:type="spellEnd"/>
    </w:p>
    <w:p w14:paraId="5FD231FE" w14:textId="77777777" w:rsidR="00E638D8" w:rsidRPr="006F491D" w:rsidRDefault="00E638D8" w:rsidP="00CA47D7">
      <w:pPr>
        <w:spacing w:line="480" w:lineRule="auto"/>
      </w:pPr>
    </w:p>
    <w:p w14:paraId="53D42CC8" w14:textId="41A065E1" w:rsidR="00192AEE" w:rsidRPr="006F491D" w:rsidRDefault="00192AEE" w:rsidP="00CA47D7">
      <w:pPr>
        <w:spacing w:line="480" w:lineRule="auto"/>
        <w:ind w:firstLine="680"/>
        <w:jc w:val="both"/>
      </w:pPr>
      <w:r w:rsidRPr="006F491D">
        <w:lastRenderedPageBreak/>
        <w:t xml:space="preserve">The obtaining results denotes that TiSASRec + LDA model returns the better performance than the original SASR and TiSASRec versions. This is due to the reduction in random factors contributing to the process of evaluation, which has slightly lower rating scores of the two other models. </w:t>
      </w:r>
    </w:p>
    <w:p w14:paraId="45407529" w14:textId="77777777" w:rsidR="0089230F" w:rsidRPr="006F491D" w:rsidRDefault="00192AEE" w:rsidP="00CA47D7">
      <w:pPr>
        <w:spacing w:line="480" w:lineRule="auto"/>
        <w:ind w:firstLine="680"/>
        <w:jc w:val="both"/>
        <w:sectPr w:rsidR="0089230F" w:rsidRPr="006F491D" w:rsidSect="00F343B5">
          <w:type w:val="continuous"/>
          <w:pgSz w:w="12240" w:h="15840"/>
          <w:pgMar w:top="1418" w:right="1134" w:bottom="1134" w:left="1701" w:header="709" w:footer="709" w:gutter="0"/>
          <w:pgNumType w:start="39"/>
          <w:cols w:space="708"/>
          <w:docGrid w:linePitch="360"/>
        </w:sectPr>
      </w:pPr>
      <w:r w:rsidRPr="006F491D">
        <w:t xml:space="preserve">Therefore, we can see that the process of choosing products which are candidates for model scoring mechanism is very important since that the relevant item list results in higher score, which means the potential of these high ranked products is increased. By applying the combination of TiSASRec for capturing context of user interaction records and LDA for capturing the user preferences due to his/ her similar groups can positively affect the recommendation. </w:t>
      </w:r>
      <w:bookmarkStart w:id="191" w:name="_heading=h.4i7ojhp" w:colFirst="0" w:colLast="0"/>
      <w:bookmarkStart w:id="192" w:name="_heading=h.2xcytpi" w:colFirst="0" w:colLast="0"/>
      <w:bookmarkStart w:id="193" w:name="_heading=h.1ci93xb" w:colFirst="0" w:colLast="0"/>
      <w:bookmarkStart w:id="194" w:name="_heading=h.3whwml4" w:colFirst="0" w:colLast="0"/>
      <w:bookmarkStart w:id="195" w:name="_heading=h.2bn6wsx" w:colFirst="0" w:colLast="0"/>
      <w:bookmarkStart w:id="196" w:name="_heading=h.32hioqz" w:colFirst="0" w:colLast="0"/>
      <w:bookmarkStart w:id="197" w:name="_heading=h.1hmsyys" w:colFirst="0" w:colLast="0"/>
      <w:bookmarkStart w:id="198" w:name="_Toc75177290"/>
      <w:bookmarkEnd w:id="191"/>
      <w:bookmarkEnd w:id="192"/>
      <w:bookmarkEnd w:id="193"/>
      <w:bookmarkEnd w:id="194"/>
      <w:bookmarkEnd w:id="195"/>
      <w:bookmarkEnd w:id="196"/>
      <w:bookmarkEnd w:id="197"/>
    </w:p>
    <w:p w14:paraId="2F998673" w14:textId="6BF7B61F" w:rsidR="00192AEE" w:rsidRPr="006F491D" w:rsidRDefault="00192AEE" w:rsidP="00CA47D7">
      <w:pPr>
        <w:pStyle w:val="Heading1"/>
        <w:spacing w:line="480" w:lineRule="auto"/>
        <w:jc w:val="center"/>
        <w:rPr>
          <w:rFonts w:ascii="Times New Roman" w:hAnsi="Times New Roman" w:cs="Times New Roman"/>
          <w:b/>
          <w:bCs/>
        </w:rPr>
      </w:pPr>
      <w:bookmarkStart w:id="199" w:name="_Toc78037115"/>
      <w:r w:rsidRPr="006F491D">
        <w:rPr>
          <w:rFonts w:ascii="Times New Roman" w:hAnsi="Times New Roman" w:cs="Times New Roman"/>
          <w:b/>
          <w:bCs/>
        </w:rPr>
        <w:lastRenderedPageBreak/>
        <w:t xml:space="preserve">CHAPTER </w:t>
      </w:r>
      <w:r w:rsidR="00503ED6" w:rsidRPr="006F491D">
        <w:rPr>
          <w:rFonts w:ascii="Times New Roman" w:hAnsi="Times New Roman" w:cs="Times New Roman"/>
          <w:b/>
          <w:bCs/>
        </w:rPr>
        <w:t>5</w:t>
      </w:r>
      <w:r w:rsidRPr="006F491D">
        <w:rPr>
          <w:rFonts w:ascii="Times New Roman" w:hAnsi="Times New Roman" w:cs="Times New Roman"/>
          <w:b/>
          <w:bCs/>
        </w:rPr>
        <w:t>: CONCLUSION</w:t>
      </w:r>
      <w:r w:rsidR="00BE43A0" w:rsidRPr="006F491D">
        <w:rPr>
          <w:rFonts w:ascii="Times New Roman" w:hAnsi="Times New Roman" w:cs="Times New Roman"/>
          <w:b/>
          <w:bCs/>
        </w:rPr>
        <w:t>S</w:t>
      </w:r>
      <w:r w:rsidRPr="006F491D">
        <w:rPr>
          <w:rFonts w:ascii="Times New Roman" w:hAnsi="Times New Roman" w:cs="Times New Roman"/>
          <w:b/>
          <w:bCs/>
        </w:rPr>
        <w:t xml:space="preserve"> AND FUTURE WORK</w:t>
      </w:r>
      <w:bookmarkEnd w:id="198"/>
      <w:r w:rsidR="00BE43A0" w:rsidRPr="006F491D">
        <w:rPr>
          <w:rFonts w:ascii="Times New Roman" w:hAnsi="Times New Roman" w:cs="Times New Roman"/>
          <w:b/>
          <w:bCs/>
        </w:rPr>
        <w:t>S</w:t>
      </w:r>
      <w:bookmarkEnd w:id="199"/>
    </w:p>
    <w:p w14:paraId="01B5EFF4" w14:textId="0001CD29" w:rsidR="008B239A" w:rsidRPr="006F491D" w:rsidRDefault="00192AEE" w:rsidP="008B239A">
      <w:pPr>
        <w:spacing w:line="480" w:lineRule="auto"/>
        <w:ind w:firstLine="680"/>
        <w:jc w:val="both"/>
        <w:rPr>
          <w:b/>
          <w:bCs/>
          <w:i/>
          <w:iCs/>
        </w:rPr>
      </w:pPr>
      <w:r w:rsidRPr="006F491D">
        <w:rPr>
          <w:b/>
          <w:bCs/>
          <w:i/>
          <w:iCs/>
        </w:rPr>
        <w:t xml:space="preserve">This session target is to summary my general viewpoint of the whole process from doing research until model evaluating as well as some future work to enhance this model. </w:t>
      </w:r>
    </w:p>
    <w:p w14:paraId="602860F4" w14:textId="77777777" w:rsidR="00A4767F" w:rsidRPr="006F491D" w:rsidRDefault="00A4767F" w:rsidP="008B239A">
      <w:pPr>
        <w:spacing w:line="480" w:lineRule="auto"/>
        <w:ind w:firstLine="680"/>
        <w:jc w:val="both"/>
        <w:rPr>
          <w:b/>
          <w:bCs/>
          <w:i/>
          <w:iCs/>
        </w:rPr>
      </w:pPr>
    </w:p>
    <w:p w14:paraId="19AC869B" w14:textId="3815F2CB" w:rsidR="00132065" w:rsidRPr="006F491D" w:rsidRDefault="008B239A" w:rsidP="00132065">
      <w:pPr>
        <w:pStyle w:val="Heading2"/>
        <w:spacing w:line="480" w:lineRule="auto"/>
        <w:rPr>
          <w:b/>
          <w:bCs/>
        </w:rPr>
      </w:pPr>
      <w:r w:rsidRPr="006F491D">
        <w:tab/>
        <w:t xml:space="preserve"> </w:t>
      </w:r>
      <w:bookmarkStart w:id="200" w:name="_Toc78037116"/>
      <w:r w:rsidR="00132065" w:rsidRPr="006F491D">
        <w:rPr>
          <w:b/>
          <w:bCs/>
        </w:rPr>
        <w:t>5.1.</w:t>
      </w:r>
      <w:r w:rsidR="00132065" w:rsidRPr="006F491D">
        <w:rPr>
          <w:b/>
          <w:bCs/>
        </w:rPr>
        <w:tab/>
      </w:r>
      <w:r w:rsidR="00BE43A0" w:rsidRPr="006F491D">
        <w:rPr>
          <w:b/>
          <w:bCs/>
        </w:rPr>
        <w:t>Conclusions</w:t>
      </w:r>
      <w:bookmarkEnd w:id="200"/>
      <w:r w:rsidR="00132065" w:rsidRPr="006F491D">
        <w:rPr>
          <w:b/>
          <w:bCs/>
        </w:rPr>
        <w:t xml:space="preserve"> </w:t>
      </w:r>
    </w:p>
    <w:p w14:paraId="7691348D" w14:textId="7A02239E" w:rsidR="004A6EBD" w:rsidRPr="006F491D" w:rsidRDefault="00192AEE" w:rsidP="00132065">
      <w:pPr>
        <w:spacing w:line="480" w:lineRule="auto"/>
        <w:ind w:firstLine="680"/>
        <w:jc w:val="both"/>
      </w:pPr>
      <w:r w:rsidRPr="006F491D">
        <w:t xml:space="preserve">Through the whole process of conducting this research, I acknowledge that there is a strong connection between group of user preferences and their history of interactions. These are considered as valuable resources for exploiting and developing for recommendation system. Most Recommendation Systems at the current time can capture short- term behavior of users, but not long- term and sequentially with high concentration in item popularity time span for each user. In the case of cosmetics, there are some products that </w:t>
      </w:r>
      <w:r w:rsidR="002122AB" w:rsidRPr="006F491D">
        <w:t>need to</w:t>
      </w:r>
      <w:r w:rsidRPr="006F491D">
        <w:t xml:space="preserve"> be re- purchase</w:t>
      </w:r>
      <w:r w:rsidR="002122AB" w:rsidRPr="006F491D">
        <w:t>d</w:t>
      </w:r>
      <w:r w:rsidRPr="006F491D">
        <w:t xml:space="preserve"> occasionally due to the weather/ climate periodical changes. This is </w:t>
      </w:r>
      <w:r w:rsidR="002122AB" w:rsidRPr="006F491D">
        <w:t>the reason why</w:t>
      </w:r>
      <w:r w:rsidRPr="006F491D">
        <w:t xml:space="preserve"> I have done profound research in this TiSASRec incorporating with user review topics for stronger preference links. If these kinds of recommendation system can be put into real- world production, I believe recommendation products have higher chance of </w:t>
      </w:r>
      <w:r w:rsidR="002122AB" w:rsidRPr="006F491D">
        <w:t>approaching</w:t>
      </w:r>
      <w:r w:rsidRPr="006F491D">
        <w:t xml:space="preserve"> customers and revenues can be raised significantly. </w:t>
      </w:r>
    </w:p>
    <w:p w14:paraId="3F1D69B2" w14:textId="77777777" w:rsidR="003E7F0D" w:rsidRPr="006F491D" w:rsidRDefault="003E7F0D" w:rsidP="00132065">
      <w:pPr>
        <w:pStyle w:val="Heading2"/>
      </w:pPr>
    </w:p>
    <w:p w14:paraId="64493521" w14:textId="59D51EE4" w:rsidR="00BE43A0" w:rsidRPr="006F491D" w:rsidRDefault="00132065" w:rsidP="00132065">
      <w:pPr>
        <w:pStyle w:val="Heading2"/>
        <w:spacing w:line="480" w:lineRule="auto"/>
        <w:rPr>
          <w:b/>
          <w:bCs/>
        </w:rPr>
      </w:pPr>
      <w:r w:rsidRPr="006F491D">
        <w:rPr>
          <w:b/>
          <w:bCs/>
        </w:rPr>
        <w:tab/>
      </w:r>
      <w:r w:rsidRPr="006F491D">
        <w:rPr>
          <w:b/>
          <w:bCs/>
        </w:rPr>
        <w:tab/>
      </w:r>
      <w:bookmarkStart w:id="201" w:name="_Toc78037117"/>
      <w:r w:rsidRPr="006F491D">
        <w:rPr>
          <w:b/>
          <w:bCs/>
        </w:rPr>
        <w:t>5.2.</w:t>
      </w:r>
      <w:r w:rsidRPr="006F491D">
        <w:rPr>
          <w:b/>
          <w:bCs/>
        </w:rPr>
        <w:tab/>
      </w:r>
      <w:r w:rsidR="00BE43A0" w:rsidRPr="006F491D">
        <w:rPr>
          <w:b/>
          <w:bCs/>
        </w:rPr>
        <w:t>Future works</w:t>
      </w:r>
      <w:bookmarkEnd w:id="201"/>
    </w:p>
    <w:p w14:paraId="270419F2" w14:textId="794196F5" w:rsidR="00192AEE" w:rsidRPr="006F491D" w:rsidRDefault="00192AEE" w:rsidP="00132065">
      <w:pPr>
        <w:spacing w:line="480" w:lineRule="auto"/>
        <w:ind w:firstLine="680"/>
        <w:jc w:val="both"/>
      </w:pPr>
      <w:r w:rsidRPr="006F491D">
        <w:t xml:space="preserve">However, as I have mentioned, these systems have not been exported into real- world scenarios and remain research for a long time. In addition, the rank scores for item have not been as high as expected (under 0.5% for NDCG and under 0.8% for HR) and the increase rate of my research is just slightly, not significantly (just about 0.05% for NDCG and 0.03% for HR). I did not manage to connect the LDA into TiSASRec completely, now I just inherit the results from </w:t>
      </w:r>
      <w:r w:rsidRPr="006F491D">
        <w:lastRenderedPageBreak/>
        <w:t xml:space="preserve">separate file to input as a connection of two models. Therefore, there is some enhancement I would like to make as my future work to raise the efficiency of this model: </w:t>
      </w:r>
    </w:p>
    <w:p w14:paraId="6364215E" w14:textId="5C052AE7" w:rsidR="00192AEE" w:rsidRPr="006F491D" w:rsidRDefault="00192AEE" w:rsidP="001A5DF5">
      <w:pPr>
        <w:pStyle w:val="ListParagraph"/>
        <w:numPr>
          <w:ilvl w:val="0"/>
          <w:numId w:val="3"/>
        </w:numPr>
        <w:spacing w:line="480" w:lineRule="auto"/>
        <w:jc w:val="both"/>
      </w:pPr>
      <w:r w:rsidRPr="006F491D">
        <w:t xml:space="preserve">Connect LDA and TiSASRec to connect straight into database. </w:t>
      </w:r>
    </w:p>
    <w:p w14:paraId="136105CB" w14:textId="5D9AF9BF" w:rsidR="00192AEE" w:rsidRPr="006F491D" w:rsidRDefault="00192AEE" w:rsidP="001A5DF5">
      <w:pPr>
        <w:pStyle w:val="ListParagraph"/>
        <w:numPr>
          <w:ilvl w:val="0"/>
          <w:numId w:val="3"/>
        </w:numPr>
        <w:spacing w:line="480" w:lineRule="auto"/>
        <w:jc w:val="both"/>
      </w:pPr>
      <w:r w:rsidRPr="006F491D">
        <w:t xml:space="preserve">Integrate LDA straight into TiSASRec Model, which means incorporate the two models into one united one (I am thinking of making a user preference embedding to raise the ranking score of a specific item if the considering item is in the same preference group learned via reviews). </w:t>
      </w:r>
    </w:p>
    <w:p w14:paraId="0C27ECC7" w14:textId="41182913" w:rsidR="00192AEE" w:rsidRPr="006F491D" w:rsidRDefault="00192AEE" w:rsidP="001A5DF5">
      <w:pPr>
        <w:pStyle w:val="ListParagraph"/>
        <w:numPr>
          <w:ilvl w:val="0"/>
          <w:numId w:val="3"/>
        </w:numPr>
        <w:spacing w:line="480" w:lineRule="auto"/>
        <w:jc w:val="both"/>
      </w:pPr>
      <w:r w:rsidRPr="006F491D">
        <w:t xml:space="preserve">Make offline training become online training (synchronize all the processes, not separately like in this research) </w:t>
      </w:r>
    </w:p>
    <w:p w14:paraId="56EC98F0" w14:textId="7CB209D6" w:rsidR="0089230F" w:rsidRPr="006F491D" w:rsidRDefault="0089230F" w:rsidP="001A5DF5">
      <w:pPr>
        <w:pStyle w:val="ListParagraph"/>
        <w:numPr>
          <w:ilvl w:val="0"/>
          <w:numId w:val="3"/>
        </w:numPr>
        <w:spacing w:line="480" w:lineRule="auto"/>
        <w:jc w:val="both"/>
      </w:pPr>
      <w:r w:rsidRPr="006F491D">
        <w:t xml:space="preserve">Offer products for new customer as well- not only old customers like the current mechanism of this model. </w:t>
      </w:r>
    </w:p>
    <w:p w14:paraId="646A37A8" w14:textId="42350E49" w:rsidR="00192AEE" w:rsidRPr="006F491D" w:rsidRDefault="00192AEE" w:rsidP="009B185B">
      <w:pPr>
        <w:pStyle w:val="Heading1"/>
        <w:spacing w:line="480" w:lineRule="auto"/>
        <w:jc w:val="center"/>
        <w:rPr>
          <w:rFonts w:ascii="Times New Roman" w:hAnsi="Times New Roman" w:cs="Times New Roman"/>
          <w:b/>
          <w:bCs/>
        </w:rPr>
      </w:pPr>
      <w:r w:rsidRPr="006F491D">
        <w:rPr>
          <w:rFonts w:ascii="Times New Roman" w:hAnsi="Times New Roman" w:cs="Times New Roman"/>
          <w:i/>
          <w:iCs/>
          <w:sz w:val="24"/>
          <w:szCs w:val="24"/>
        </w:rPr>
        <w:br w:type="page"/>
      </w:r>
      <w:bookmarkStart w:id="202" w:name="_Toc75177291"/>
      <w:bookmarkStart w:id="203" w:name="_Toc78037118"/>
      <w:r w:rsidRPr="006F491D">
        <w:rPr>
          <w:rFonts w:ascii="Times New Roman" w:hAnsi="Times New Roman" w:cs="Times New Roman"/>
          <w:b/>
          <w:bCs/>
        </w:rPr>
        <w:lastRenderedPageBreak/>
        <w:t>REFERENCES</w:t>
      </w:r>
      <w:bookmarkEnd w:id="202"/>
      <w:bookmarkEnd w:id="203"/>
    </w:p>
    <w:p w14:paraId="2C786D05" w14:textId="77777777" w:rsidR="005F095B" w:rsidRPr="006F491D" w:rsidRDefault="005F095B" w:rsidP="009B185B">
      <w:pPr>
        <w:pStyle w:val="ListParagraph"/>
        <w:spacing w:line="480" w:lineRule="auto"/>
        <w:ind w:left="0"/>
        <w:rPr>
          <w:rFonts w:eastAsiaTheme="minorHAnsi"/>
        </w:rPr>
      </w:pPr>
      <w:bookmarkStart w:id="204" w:name="tabl3_3"/>
      <w:bookmarkStart w:id="205" w:name="_CHAPTER_4:_IMPLEMENTATION"/>
      <w:bookmarkStart w:id="206" w:name="ref1"/>
      <w:bookmarkEnd w:id="204"/>
      <w:bookmarkEnd w:id="205"/>
      <w:r w:rsidRPr="006F491D">
        <w:t>[1]</w:t>
      </w:r>
      <w:bookmarkEnd w:id="206"/>
      <w:r w:rsidRPr="006F491D">
        <w:tab/>
      </w:r>
      <w:proofErr w:type="spellStart"/>
      <w:r w:rsidRPr="006F491D">
        <w:rPr>
          <w:rFonts w:eastAsiaTheme="minorHAnsi"/>
        </w:rPr>
        <w:t>Rubayyi</w:t>
      </w:r>
      <w:proofErr w:type="spellEnd"/>
      <w:r w:rsidRPr="006F491D">
        <w:rPr>
          <w:rFonts w:eastAsiaTheme="minorHAnsi"/>
        </w:rPr>
        <w:t xml:space="preserve"> Alghamdi and Khalid </w:t>
      </w:r>
      <w:proofErr w:type="spellStart"/>
      <w:r w:rsidRPr="006F491D">
        <w:rPr>
          <w:rFonts w:eastAsiaTheme="minorHAnsi"/>
        </w:rPr>
        <w:t>Alfalqi</w:t>
      </w:r>
      <w:proofErr w:type="spellEnd"/>
      <w:r w:rsidRPr="006F491D">
        <w:rPr>
          <w:rFonts w:eastAsiaTheme="minorHAnsi"/>
        </w:rPr>
        <w:t>. A survey of Topic Modeling in Text Mining. In</w:t>
      </w:r>
      <w:r w:rsidRPr="006F491D">
        <w:rPr>
          <w:rFonts w:eastAsiaTheme="minorHAnsi"/>
          <w:i/>
          <w:iCs/>
        </w:rPr>
        <w:t xml:space="preserve"> (IJACSA) International Journal of Advanced Computer Science and Applications,</w:t>
      </w:r>
      <w:r w:rsidRPr="006F491D">
        <w:rPr>
          <w:rFonts w:eastAsiaTheme="minorHAnsi"/>
        </w:rPr>
        <w:t xml:space="preserve"> Vol. 6, No. 1, 2015.</w:t>
      </w:r>
    </w:p>
    <w:p w14:paraId="22FB2133" w14:textId="77777777" w:rsidR="005F095B" w:rsidRPr="006F491D" w:rsidRDefault="005F095B" w:rsidP="009B185B">
      <w:pPr>
        <w:pStyle w:val="NormalWeb"/>
        <w:spacing w:line="480" w:lineRule="auto"/>
      </w:pPr>
      <w:bookmarkStart w:id="207" w:name="ref2"/>
      <w:r w:rsidRPr="006F491D">
        <w:t>[2]</w:t>
      </w:r>
      <w:bookmarkEnd w:id="207"/>
      <w:r w:rsidRPr="006F491D">
        <w:tab/>
      </w:r>
      <w:proofErr w:type="spellStart"/>
      <w:r w:rsidRPr="006F491D">
        <w:t>Jiacheng</w:t>
      </w:r>
      <w:proofErr w:type="spellEnd"/>
      <w:r w:rsidRPr="006F491D">
        <w:t xml:space="preserve"> Li, </w:t>
      </w:r>
      <w:proofErr w:type="spellStart"/>
      <w:r w:rsidRPr="006F491D">
        <w:t>Yujie</w:t>
      </w:r>
      <w:proofErr w:type="spellEnd"/>
      <w:r w:rsidRPr="006F491D">
        <w:t xml:space="preserve"> Wang, and Julian McAuley. 2020. Time Interval Aware Self-Attention for Sequential Recommendation. In </w:t>
      </w:r>
      <w:r w:rsidRPr="006F491D">
        <w:rPr>
          <w:i/>
          <w:iCs/>
        </w:rPr>
        <w:t>Proceedings of the 13th International Conference on Web Search and Data Mining (WSDM '20)</w:t>
      </w:r>
      <w:r w:rsidRPr="006F491D">
        <w:t>. Association for Computing Machinery, New York, NY, USA, 322–330.</w:t>
      </w:r>
    </w:p>
    <w:p w14:paraId="173566D7" w14:textId="77777777" w:rsidR="005F095B" w:rsidRPr="006F491D" w:rsidRDefault="005F095B" w:rsidP="009B185B">
      <w:pPr>
        <w:pStyle w:val="NormalWeb"/>
        <w:spacing w:line="480" w:lineRule="auto"/>
        <w:rPr>
          <w:rFonts w:eastAsiaTheme="minorHAnsi"/>
        </w:rPr>
      </w:pPr>
      <w:bookmarkStart w:id="208" w:name="ref3"/>
      <w:r w:rsidRPr="006F491D">
        <w:t>[3]</w:t>
      </w:r>
      <w:bookmarkEnd w:id="208"/>
      <w:r w:rsidRPr="006F491D">
        <w:tab/>
      </w:r>
      <w:proofErr w:type="spellStart"/>
      <w:r w:rsidRPr="006F491D">
        <w:t>Blei</w:t>
      </w:r>
      <w:proofErr w:type="spellEnd"/>
      <w:r w:rsidRPr="006F491D">
        <w:t xml:space="preserve"> David and Lafferty John. 2006. Dynamic Topic Models. In</w:t>
      </w:r>
      <w:r w:rsidRPr="006F491D">
        <w:rPr>
          <w:i/>
          <w:iCs/>
        </w:rPr>
        <w:t xml:space="preserve"> Proceedings of the 23rd International Conference on Machine Learning (ICML’06), </w:t>
      </w:r>
      <w:r w:rsidRPr="006F491D">
        <w:t>2006, 113-120.</w:t>
      </w:r>
    </w:p>
    <w:p w14:paraId="76B6FA41" w14:textId="77777777" w:rsidR="005F095B" w:rsidRPr="006F491D" w:rsidRDefault="005F095B" w:rsidP="009B185B">
      <w:pPr>
        <w:autoSpaceDE w:val="0"/>
        <w:autoSpaceDN w:val="0"/>
        <w:adjustRightInd w:val="0"/>
        <w:spacing w:line="480" w:lineRule="auto"/>
      </w:pPr>
      <w:bookmarkStart w:id="209" w:name="ref4"/>
      <w:r w:rsidRPr="006F491D">
        <w:rPr>
          <w:rFonts w:eastAsiaTheme="minorHAnsi"/>
        </w:rPr>
        <w:t>[4]</w:t>
      </w:r>
      <w:bookmarkEnd w:id="209"/>
      <w:r w:rsidRPr="006F491D">
        <w:tab/>
      </w:r>
      <w:proofErr w:type="spellStart"/>
      <w:r w:rsidRPr="006F491D">
        <w:t>Xuerui</w:t>
      </w:r>
      <w:proofErr w:type="spellEnd"/>
      <w:r w:rsidRPr="006F491D">
        <w:t xml:space="preserve"> Wang and Andrew McCallum. 2006. Topics over time: a non-Markov continuous-time model of topical trends. In </w:t>
      </w:r>
      <w:r w:rsidRPr="006F491D">
        <w:rPr>
          <w:i/>
          <w:iCs/>
        </w:rPr>
        <w:t>Proceedings of the 12th ACM SIGKDD international conference on Knowledge discovery and data mining (KDD '06)</w:t>
      </w:r>
      <w:r w:rsidRPr="006F491D">
        <w:t>. Association for Computing Machinery, New York</w:t>
      </w:r>
      <w:r w:rsidRPr="006F491D">
        <w:rPr>
          <w:i/>
          <w:iCs/>
        </w:rPr>
        <w:t xml:space="preserve">, </w:t>
      </w:r>
      <w:r w:rsidRPr="006F491D">
        <w:t>NY, USA, 424–433.</w:t>
      </w:r>
    </w:p>
    <w:p w14:paraId="64AB79A3" w14:textId="77777777" w:rsidR="005F095B" w:rsidRPr="006F491D" w:rsidRDefault="005F095B" w:rsidP="009B185B">
      <w:pPr>
        <w:pStyle w:val="NormalWeb"/>
        <w:tabs>
          <w:tab w:val="left" w:pos="1014"/>
        </w:tabs>
        <w:spacing w:line="480" w:lineRule="auto"/>
      </w:pPr>
      <w:bookmarkStart w:id="210" w:name="ref5"/>
      <w:r w:rsidRPr="006F491D">
        <w:t>[5]</w:t>
      </w:r>
      <w:bookmarkEnd w:id="210"/>
      <w:r w:rsidRPr="006F491D">
        <w:tab/>
        <w:t xml:space="preserve">Dietmar </w:t>
      </w:r>
      <w:proofErr w:type="spellStart"/>
      <w:r w:rsidRPr="006F491D">
        <w:t>Jannach</w:t>
      </w:r>
      <w:proofErr w:type="spellEnd"/>
      <w:r w:rsidRPr="006F491D">
        <w:t xml:space="preserve">, Markus </w:t>
      </w:r>
      <w:proofErr w:type="spellStart"/>
      <w:r w:rsidRPr="006F491D">
        <w:t>Zanker</w:t>
      </w:r>
      <w:proofErr w:type="spellEnd"/>
      <w:r w:rsidRPr="006F491D">
        <w:t xml:space="preserve">, Alexander </w:t>
      </w:r>
      <w:proofErr w:type="spellStart"/>
      <w:r w:rsidRPr="006F491D">
        <w:t>Felfernig</w:t>
      </w:r>
      <w:proofErr w:type="spellEnd"/>
      <w:r w:rsidRPr="006F491D">
        <w:t>, and Gerhard Friedrich. 2012. Recommender System: An Introduction</w:t>
      </w:r>
      <w:r w:rsidRPr="006F491D">
        <w:rPr>
          <w:b/>
          <w:bCs/>
          <w:i/>
          <w:iCs/>
        </w:rPr>
        <w:t>,</w:t>
      </w:r>
      <w:r w:rsidRPr="006F491D">
        <w:t xml:space="preserve"> First Edition. International Journal of Human–Computer Interaction, 28:1, 72-73.</w:t>
      </w:r>
    </w:p>
    <w:p w14:paraId="21663CF5" w14:textId="77777777" w:rsidR="005F095B" w:rsidRPr="006F491D" w:rsidRDefault="005F095B" w:rsidP="009B185B">
      <w:pPr>
        <w:pStyle w:val="NormalWeb"/>
        <w:tabs>
          <w:tab w:val="left" w:pos="1014"/>
        </w:tabs>
        <w:spacing w:line="480" w:lineRule="auto"/>
      </w:pPr>
      <w:bookmarkStart w:id="211" w:name="ref6"/>
      <w:r w:rsidRPr="006F491D">
        <w:t>[6]</w:t>
      </w:r>
      <w:bookmarkEnd w:id="211"/>
      <w:r w:rsidRPr="006F491D">
        <w:tab/>
        <w:t xml:space="preserve">Thomas K. </w:t>
      </w:r>
      <w:proofErr w:type="spellStart"/>
      <w:r w:rsidRPr="006F491D">
        <w:t>Landauer</w:t>
      </w:r>
      <w:proofErr w:type="spellEnd"/>
      <w:r w:rsidRPr="006F491D">
        <w:t xml:space="preserve">, Peter W. Foltz and Darrell </w:t>
      </w:r>
      <w:proofErr w:type="spellStart"/>
      <w:r w:rsidRPr="006F491D">
        <w:t>Laham</w:t>
      </w:r>
      <w:proofErr w:type="spellEnd"/>
      <w:r w:rsidRPr="006F491D">
        <w:t xml:space="preserve">. 1998. An introduction to latent semantic analysis. In </w:t>
      </w:r>
      <w:r w:rsidRPr="006F491D">
        <w:rPr>
          <w:i/>
          <w:iCs/>
        </w:rPr>
        <w:t>Discourse Processes</w:t>
      </w:r>
      <w:r w:rsidRPr="006F491D">
        <w:t>, 25:2-3, 259-284.</w:t>
      </w:r>
    </w:p>
    <w:p w14:paraId="174DE335" w14:textId="77777777" w:rsidR="009B185B" w:rsidRPr="006F491D" w:rsidRDefault="005F095B" w:rsidP="009B185B">
      <w:pPr>
        <w:pStyle w:val="NormalWeb"/>
        <w:tabs>
          <w:tab w:val="left" w:pos="1014"/>
        </w:tabs>
        <w:spacing w:line="480" w:lineRule="auto"/>
      </w:pPr>
      <w:bookmarkStart w:id="212" w:name="ref7"/>
      <w:r w:rsidRPr="006F491D">
        <w:lastRenderedPageBreak/>
        <w:t>[7]</w:t>
      </w:r>
      <w:bookmarkEnd w:id="212"/>
      <w:r w:rsidRPr="006F491D">
        <w:tab/>
        <w:t xml:space="preserve"> Joyce Xu. 2018. Topic Modeling with LSA, PLSA, LDA &amp; lda2Vec. In </w:t>
      </w:r>
      <w:r w:rsidRPr="006F491D">
        <w:rPr>
          <w:i/>
          <w:iCs/>
        </w:rPr>
        <w:t>series for Nanonets</w:t>
      </w:r>
      <w:r w:rsidRPr="006F491D">
        <w:t xml:space="preserve">, </w:t>
      </w:r>
      <w:hyperlink r:id="rId59" w:history="1">
        <w:r w:rsidRPr="006F491D">
          <w:rPr>
            <w:u w:color="DCA10D"/>
          </w:rPr>
          <w:t>info@nanonets.com</w:t>
        </w:r>
      </w:hyperlink>
      <w:r w:rsidRPr="006F491D">
        <w:t>. Accessed on March 15</w:t>
      </w:r>
      <w:r w:rsidRPr="006F491D">
        <w:rPr>
          <w:vertAlign w:val="superscript"/>
        </w:rPr>
        <w:t>th</w:t>
      </w:r>
      <w:r w:rsidRPr="006F491D">
        <w:t xml:space="preserve">, 2021. </w:t>
      </w:r>
      <w:hyperlink r:id="rId60" w:history="1">
        <w:r w:rsidRPr="006F491D">
          <w:rPr>
            <w:rStyle w:val="Hyperlink"/>
            <w:color w:val="auto"/>
            <w:u w:val="none"/>
          </w:rPr>
          <w:t>https://www.kdnuggets.com/2018/08/topic-modeling-lsa-plsa-lda-lda2vec.html</w:t>
        </w:r>
      </w:hyperlink>
      <w:r w:rsidR="009B185B" w:rsidRPr="006F491D">
        <w:t>.</w:t>
      </w:r>
    </w:p>
    <w:p w14:paraId="5D5A10FA" w14:textId="77777777" w:rsidR="009B185B" w:rsidRPr="006F491D" w:rsidRDefault="005F095B" w:rsidP="009B185B">
      <w:pPr>
        <w:pStyle w:val="NormalWeb"/>
        <w:tabs>
          <w:tab w:val="left" w:pos="1014"/>
        </w:tabs>
        <w:spacing w:line="480" w:lineRule="auto"/>
        <w:rPr>
          <w:i/>
          <w:iCs/>
        </w:rPr>
      </w:pPr>
      <w:bookmarkStart w:id="213" w:name="ref8"/>
      <w:r w:rsidRPr="006F491D">
        <w:t>[8]</w:t>
      </w:r>
      <w:bookmarkEnd w:id="213"/>
      <w:r w:rsidRPr="006F491D">
        <w:tab/>
        <w:t>Thomas Hofmann. 1999. Probabilistic latent semantic indexing</w:t>
      </w:r>
      <w:r w:rsidRPr="006F491D">
        <w:rPr>
          <w:i/>
          <w:iCs/>
        </w:rPr>
        <w:t xml:space="preserve">. </w:t>
      </w:r>
      <w:r w:rsidRPr="006F491D">
        <w:t xml:space="preserve">In </w:t>
      </w:r>
      <w:r w:rsidRPr="006F491D">
        <w:rPr>
          <w:i/>
          <w:iCs/>
        </w:rPr>
        <w:t>Proceedings of the 22nd annual international ACM SIGIR conference on Research and development in information retrieval (SIGIR '</w:t>
      </w:r>
      <w:proofErr w:type="gramStart"/>
      <w:r w:rsidRPr="006F491D">
        <w:rPr>
          <w:i/>
          <w:iCs/>
        </w:rPr>
        <w:t>99)Association</w:t>
      </w:r>
      <w:proofErr w:type="gramEnd"/>
      <w:r w:rsidRPr="006F491D">
        <w:rPr>
          <w:i/>
          <w:iCs/>
        </w:rPr>
        <w:t xml:space="preserve"> for Computing Machinery, New York, NY, USA, 50–57.</w:t>
      </w:r>
    </w:p>
    <w:p w14:paraId="066F5BCB" w14:textId="39E6911E" w:rsidR="009B185B" w:rsidRPr="006F491D" w:rsidRDefault="005F095B" w:rsidP="009B185B">
      <w:pPr>
        <w:pStyle w:val="NormalWeb"/>
        <w:tabs>
          <w:tab w:val="left" w:pos="1014"/>
        </w:tabs>
        <w:spacing w:line="480" w:lineRule="auto"/>
      </w:pPr>
      <w:bookmarkStart w:id="214" w:name="ref9"/>
      <w:r w:rsidRPr="006F491D">
        <w:t>[9]</w:t>
      </w:r>
      <w:bookmarkEnd w:id="214"/>
      <w:r w:rsidRPr="006F491D">
        <w:rPr>
          <w:i/>
          <w:iCs/>
        </w:rPr>
        <w:tab/>
      </w:r>
      <w:r w:rsidRPr="006F491D">
        <w:t xml:space="preserve">N. </w:t>
      </w:r>
      <w:proofErr w:type="spellStart"/>
      <w:r w:rsidRPr="006F491D">
        <w:t>Bassiou</w:t>
      </w:r>
      <w:proofErr w:type="spellEnd"/>
      <w:r w:rsidRPr="006F491D">
        <w:t xml:space="preserve">, C. </w:t>
      </w:r>
      <w:proofErr w:type="spellStart"/>
      <w:r w:rsidRPr="006F491D">
        <w:t>Kotropoulos</w:t>
      </w:r>
      <w:proofErr w:type="spellEnd"/>
      <w:r w:rsidRPr="006F491D">
        <w:t>. RPLSA. 2011. A novel updating scheme for Probabilistic Latent Semantic Analysis. Computer Speech &amp; Language. Vol 25, 741-760.</w:t>
      </w:r>
    </w:p>
    <w:p w14:paraId="216AF8D8" w14:textId="79213842" w:rsidR="005F095B" w:rsidRPr="006F491D" w:rsidRDefault="005F095B" w:rsidP="009B185B">
      <w:pPr>
        <w:autoSpaceDE w:val="0"/>
        <w:autoSpaceDN w:val="0"/>
        <w:adjustRightInd w:val="0"/>
        <w:spacing w:line="480" w:lineRule="auto"/>
      </w:pPr>
      <w:bookmarkStart w:id="215" w:name="ref10"/>
      <w:r w:rsidRPr="006F491D">
        <w:t>[10]</w:t>
      </w:r>
      <w:bookmarkEnd w:id="215"/>
      <w:r w:rsidRPr="006F491D">
        <w:tab/>
        <w:t xml:space="preserve"> Ramesh M. </w:t>
      </w:r>
      <w:proofErr w:type="spellStart"/>
      <w:r w:rsidRPr="006F491D">
        <w:t>Nallapati</w:t>
      </w:r>
      <w:proofErr w:type="spellEnd"/>
      <w:r w:rsidRPr="006F491D">
        <w:t xml:space="preserve">, Amr Ahmed, Eric P. Xing, and William W. Cohen. 2008. Joint latent topic models for text and citations. In </w:t>
      </w:r>
      <w:r w:rsidRPr="006F491D">
        <w:rPr>
          <w:i/>
          <w:iCs/>
        </w:rPr>
        <w:t>Proceedings of the 14th ACM SIGKDD international conference on Knowledge discovery and data mining (KDD '08)</w:t>
      </w:r>
      <w:r w:rsidRPr="006F491D">
        <w:t>. Association for Computing Machinery, New York, NY, USA, 542–550.</w:t>
      </w:r>
    </w:p>
    <w:p w14:paraId="6D9787A1" w14:textId="0A78410E" w:rsidR="005F095B" w:rsidRPr="006F491D" w:rsidRDefault="005F095B" w:rsidP="009B185B">
      <w:pPr>
        <w:autoSpaceDE w:val="0"/>
        <w:autoSpaceDN w:val="0"/>
        <w:adjustRightInd w:val="0"/>
        <w:spacing w:line="480" w:lineRule="auto"/>
      </w:pPr>
      <w:bookmarkStart w:id="216" w:name="ref11"/>
      <w:r w:rsidRPr="006F491D">
        <w:t>[11]</w:t>
      </w:r>
      <w:bookmarkEnd w:id="216"/>
      <w:r w:rsidRPr="006F491D">
        <w:tab/>
        <w:t xml:space="preserve"> </w:t>
      </w:r>
      <w:proofErr w:type="spellStart"/>
      <w:r w:rsidRPr="006F491D">
        <w:t>Xuerui</w:t>
      </w:r>
      <w:proofErr w:type="spellEnd"/>
      <w:r w:rsidRPr="006F491D">
        <w:t xml:space="preserve"> Wang and Andrew McCallum. 2006. Topics over time: a non-Markov continuous-time model of topical trends. In </w:t>
      </w:r>
      <w:r w:rsidRPr="006F491D">
        <w:rPr>
          <w:i/>
          <w:iCs/>
        </w:rPr>
        <w:t>Proceedings of the 12th ACM SIGKDD international conference on Knowledge discovery and data mining (KDD '06)</w:t>
      </w:r>
      <w:r w:rsidRPr="006F491D">
        <w:t>. Association for Computing Machinery, New York</w:t>
      </w:r>
      <w:r w:rsidRPr="006F491D">
        <w:rPr>
          <w:i/>
          <w:iCs/>
        </w:rPr>
        <w:t xml:space="preserve">, </w:t>
      </w:r>
      <w:r w:rsidRPr="006F491D">
        <w:t>NY, USA, 424–433.</w:t>
      </w:r>
    </w:p>
    <w:p w14:paraId="693B1ECD" w14:textId="77777777" w:rsidR="005F095B" w:rsidRPr="006F491D" w:rsidRDefault="005F095B" w:rsidP="009B185B">
      <w:pPr>
        <w:autoSpaceDE w:val="0"/>
        <w:autoSpaceDN w:val="0"/>
        <w:adjustRightInd w:val="0"/>
        <w:spacing w:line="480" w:lineRule="auto"/>
      </w:pPr>
      <w:bookmarkStart w:id="217" w:name="ref12"/>
      <w:r w:rsidRPr="006F491D">
        <w:t>[12]</w:t>
      </w:r>
      <w:bookmarkEnd w:id="217"/>
      <w:r w:rsidRPr="006F491D">
        <w:tab/>
        <w:t>Xuan-</w:t>
      </w:r>
      <w:proofErr w:type="spellStart"/>
      <w:r w:rsidRPr="006F491D">
        <w:t>Hieu</w:t>
      </w:r>
      <w:proofErr w:type="spellEnd"/>
      <w:r w:rsidRPr="006F491D">
        <w:t xml:space="preserve"> Phan, Le-Minh Nguyen, and Susumu </w:t>
      </w:r>
      <w:proofErr w:type="spellStart"/>
      <w:r w:rsidRPr="006F491D">
        <w:t>Horiguchi</w:t>
      </w:r>
      <w:proofErr w:type="spellEnd"/>
      <w:r w:rsidRPr="006F491D">
        <w:t xml:space="preserve">. 2008. Learning to classify short and sparse text &amp; web with hidden topics from large-scale data collections. In </w:t>
      </w:r>
      <w:r w:rsidRPr="006F491D">
        <w:rPr>
          <w:i/>
          <w:iCs/>
        </w:rPr>
        <w:t>Proceedings of the 17th international conference on World Wide Web (WWW '08)</w:t>
      </w:r>
      <w:r w:rsidRPr="006F491D">
        <w:t>. Association for Computing Machinery, New York, NY, USA, 91–100.</w:t>
      </w:r>
    </w:p>
    <w:p w14:paraId="1C198D4B" w14:textId="77777777" w:rsidR="005F095B" w:rsidRPr="006F491D" w:rsidRDefault="005F095B" w:rsidP="009B185B">
      <w:pPr>
        <w:autoSpaceDE w:val="0"/>
        <w:autoSpaceDN w:val="0"/>
        <w:adjustRightInd w:val="0"/>
        <w:spacing w:line="480" w:lineRule="auto"/>
      </w:pPr>
      <w:bookmarkStart w:id="218" w:name="ref13"/>
      <w:r w:rsidRPr="006F491D">
        <w:t>[13]</w:t>
      </w:r>
      <w:bookmarkEnd w:id="218"/>
      <w:r w:rsidRPr="006F491D">
        <w:tab/>
      </w:r>
      <w:proofErr w:type="spellStart"/>
      <w:r w:rsidRPr="006F491D">
        <w:t>Tuomo</w:t>
      </w:r>
      <w:proofErr w:type="spellEnd"/>
      <w:r w:rsidRPr="006F491D">
        <w:t xml:space="preserve"> </w:t>
      </w:r>
      <w:proofErr w:type="spellStart"/>
      <w:r w:rsidRPr="006F491D">
        <w:t>Kakkonen</w:t>
      </w:r>
      <w:proofErr w:type="spellEnd"/>
      <w:r w:rsidRPr="006F491D">
        <w:t xml:space="preserve">, Niko </w:t>
      </w:r>
      <w:proofErr w:type="spellStart"/>
      <w:r w:rsidRPr="006F491D">
        <w:t>Myller</w:t>
      </w:r>
      <w:proofErr w:type="spellEnd"/>
      <w:r w:rsidRPr="006F491D">
        <w:t xml:space="preserve">, and </w:t>
      </w:r>
      <w:proofErr w:type="spellStart"/>
      <w:r w:rsidRPr="006F491D">
        <w:t>Erkki</w:t>
      </w:r>
      <w:proofErr w:type="spellEnd"/>
      <w:r w:rsidRPr="006F491D">
        <w:t xml:space="preserve"> </w:t>
      </w:r>
      <w:proofErr w:type="spellStart"/>
      <w:r w:rsidRPr="006F491D">
        <w:t>Sutinen</w:t>
      </w:r>
      <w:proofErr w:type="spellEnd"/>
      <w:r w:rsidRPr="006F491D">
        <w:t xml:space="preserve">. 2006. Applying latent </w:t>
      </w:r>
      <w:proofErr w:type="spellStart"/>
      <w:r w:rsidRPr="006F491D">
        <w:t>dirichlet</w:t>
      </w:r>
      <w:proofErr w:type="spellEnd"/>
      <w:r w:rsidRPr="006F491D">
        <w:t xml:space="preserve"> allocation to automatic essay grading. In </w:t>
      </w:r>
      <w:r w:rsidRPr="006F491D">
        <w:rPr>
          <w:i/>
          <w:iCs/>
        </w:rPr>
        <w:t xml:space="preserve">Proceedings of the 5th international conference on </w:t>
      </w:r>
      <w:r w:rsidRPr="006F491D">
        <w:rPr>
          <w:i/>
          <w:iCs/>
        </w:rPr>
        <w:lastRenderedPageBreak/>
        <w:t>Advances in Natural Language Processing (FinTAL'06)</w:t>
      </w:r>
      <w:r w:rsidRPr="006F491D">
        <w:t>. Springer-Verlag, Berlin, Heidelberg, 110–120.</w:t>
      </w:r>
    </w:p>
    <w:p w14:paraId="245AE513" w14:textId="1EDCA5E3" w:rsidR="005F095B" w:rsidRPr="006F491D" w:rsidRDefault="005F095B" w:rsidP="009B185B">
      <w:pPr>
        <w:autoSpaceDE w:val="0"/>
        <w:autoSpaceDN w:val="0"/>
        <w:adjustRightInd w:val="0"/>
        <w:spacing w:line="480" w:lineRule="auto"/>
      </w:pPr>
      <w:bookmarkStart w:id="219" w:name="ref14"/>
      <w:r w:rsidRPr="006F491D">
        <w:t>[14]</w:t>
      </w:r>
      <w:bookmarkEnd w:id="219"/>
      <w:r w:rsidRPr="006F491D">
        <w:tab/>
      </w:r>
      <w:proofErr w:type="spellStart"/>
      <w:r w:rsidRPr="006F491D">
        <w:t>Priyantina</w:t>
      </w:r>
      <w:proofErr w:type="spellEnd"/>
      <w:r w:rsidRPr="006F491D">
        <w:t xml:space="preserve">, R.A., &amp; </w:t>
      </w:r>
      <w:proofErr w:type="spellStart"/>
      <w:r w:rsidRPr="006F491D">
        <w:t>Sarno</w:t>
      </w:r>
      <w:proofErr w:type="spellEnd"/>
      <w:r w:rsidRPr="006F491D">
        <w:t>, R. (2019). Sentiment Analysis of Hotel Reviews Using Latent Dirichlet Allocation, Semantic Similarity and LSTM. International Journal of Intelligent Engineering and Systems</w:t>
      </w:r>
      <w:r w:rsidRPr="006F491D">
        <w:rPr>
          <w:i/>
          <w:iCs/>
        </w:rPr>
        <w:t>, 12</w:t>
      </w:r>
      <w:r w:rsidRPr="006F491D">
        <w:t>, 142-155.</w:t>
      </w:r>
      <w:r w:rsidRPr="006F491D">
        <w:tab/>
      </w:r>
    </w:p>
    <w:p w14:paraId="42734754" w14:textId="11D4B5AE" w:rsidR="005F095B" w:rsidRPr="006F491D" w:rsidRDefault="005F095B" w:rsidP="009B185B">
      <w:pPr>
        <w:autoSpaceDE w:val="0"/>
        <w:autoSpaceDN w:val="0"/>
        <w:adjustRightInd w:val="0"/>
        <w:spacing w:line="480" w:lineRule="auto"/>
      </w:pPr>
      <w:bookmarkStart w:id="220" w:name="ref15"/>
      <w:r w:rsidRPr="006F491D">
        <w:t>[15]</w:t>
      </w:r>
      <w:bookmarkEnd w:id="220"/>
      <w:r w:rsidRPr="006F491D">
        <w:tab/>
      </w:r>
      <w:r w:rsidRPr="006F491D">
        <w:rPr>
          <w:rFonts w:eastAsiaTheme="minorHAnsi"/>
        </w:rPr>
        <w:t xml:space="preserve">W. Kang and J. McAuley. Self-Attentive Sequential Recommendation. In </w:t>
      </w:r>
      <w:r w:rsidRPr="006F491D">
        <w:rPr>
          <w:rFonts w:eastAsiaTheme="minorHAnsi"/>
          <w:i/>
          <w:iCs/>
        </w:rPr>
        <w:t>IEEE International Conference on Data Mining (ICDM’18)</w:t>
      </w:r>
      <w:r w:rsidRPr="006F491D">
        <w:rPr>
          <w:rFonts w:eastAsiaTheme="minorHAnsi"/>
        </w:rPr>
        <w:t>, 2018, 197-206. DOI: 10.1109/ICDM.2018.00035.</w:t>
      </w:r>
    </w:p>
    <w:p w14:paraId="7C52F34D" w14:textId="284AA13D" w:rsidR="005F095B" w:rsidRPr="006F491D" w:rsidRDefault="005F095B" w:rsidP="009B185B">
      <w:pPr>
        <w:pStyle w:val="ListParagraph"/>
        <w:autoSpaceDE w:val="0"/>
        <w:autoSpaceDN w:val="0"/>
        <w:adjustRightInd w:val="0"/>
        <w:spacing w:line="480" w:lineRule="auto"/>
        <w:ind w:left="0"/>
        <w:rPr>
          <w:rFonts w:eastAsiaTheme="minorHAnsi"/>
        </w:rPr>
      </w:pPr>
      <w:bookmarkStart w:id="221" w:name="ref16"/>
      <w:r w:rsidRPr="006F491D">
        <w:t>[16]</w:t>
      </w:r>
      <w:bookmarkEnd w:id="221"/>
      <w:r w:rsidRPr="006F491D">
        <w:tab/>
      </w:r>
      <w:r w:rsidRPr="006F491D">
        <w:rPr>
          <w:rFonts w:eastAsiaTheme="minorHAnsi"/>
        </w:rPr>
        <w:t xml:space="preserve">Ruining He, Wang-Cheng Kang, and Julian McAuley. 2017. Translation-based Recommendation. In </w:t>
      </w:r>
      <w:r w:rsidRPr="006F491D">
        <w:rPr>
          <w:rFonts w:eastAsiaTheme="minorHAnsi"/>
          <w:i/>
          <w:iCs/>
        </w:rPr>
        <w:t>Proceedings of the Eleventh ACM Conference on Recommender Systems</w:t>
      </w:r>
      <w:r w:rsidRPr="006F491D">
        <w:rPr>
          <w:rFonts w:eastAsiaTheme="minorHAnsi"/>
        </w:rPr>
        <w:t xml:space="preserve"> (</w:t>
      </w:r>
      <w:proofErr w:type="spellStart"/>
      <w:r w:rsidRPr="006F491D">
        <w:rPr>
          <w:rFonts w:eastAsiaTheme="minorHAnsi"/>
        </w:rPr>
        <w:t>RecSys</w:t>
      </w:r>
      <w:proofErr w:type="spellEnd"/>
      <w:r w:rsidRPr="006F491D">
        <w:rPr>
          <w:rFonts w:eastAsiaTheme="minorHAnsi"/>
        </w:rPr>
        <w:t xml:space="preserve"> '17). Association for Computing Machinery, New York, NY, USA, 161–169.</w:t>
      </w:r>
    </w:p>
    <w:p w14:paraId="3FD7F20A" w14:textId="77777777" w:rsidR="009B185B" w:rsidRPr="006F491D" w:rsidRDefault="005F095B" w:rsidP="009B185B">
      <w:pPr>
        <w:autoSpaceDE w:val="0"/>
        <w:autoSpaceDN w:val="0"/>
        <w:adjustRightInd w:val="0"/>
        <w:spacing w:line="480" w:lineRule="auto"/>
        <w:rPr>
          <w:rFonts w:eastAsiaTheme="minorHAnsi"/>
        </w:rPr>
      </w:pPr>
      <w:bookmarkStart w:id="222" w:name="ref17"/>
      <w:r w:rsidRPr="006F491D">
        <w:t>[17]</w:t>
      </w:r>
      <w:bookmarkEnd w:id="222"/>
      <w:r w:rsidRPr="006F491D">
        <w:tab/>
      </w:r>
      <w:r w:rsidRPr="006F491D">
        <w:rPr>
          <w:rFonts w:eastAsiaTheme="minorHAnsi"/>
        </w:rPr>
        <w:t>He, R., &amp; McAuley, J. (2016). Fusing Similarity Models with Markov Chains for Sparse Sequential Recommendation.  2016</w:t>
      </w:r>
      <w:r w:rsidRPr="006F491D">
        <w:rPr>
          <w:rFonts w:eastAsiaTheme="minorHAnsi"/>
          <w:i/>
          <w:iCs/>
        </w:rPr>
        <w:t xml:space="preserve">.  </w:t>
      </w:r>
      <w:r w:rsidRPr="006F491D">
        <w:rPr>
          <w:rFonts w:eastAsiaTheme="minorHAnsi"/>
        </w:rPr>
        <w:t>In</w:t>
      </w:r>
      <w:r w:rsidRPr="006F491D">
        <w:rPr>
          <w:rFonts w:eastAsiaTheme="minorHAnsi"/>
          <w:i/>
          <w:iCs/>
        </w:rPr>
        <w:t xml:space="preserve"> IEEE 16th International Conference on Data Mining (ICDM)</w:t>
      </w:r>
      <w:r w:rsidRPr="006F491D">
        <w:rPr>
          <w:rFonts w:eastAsiaTheme="minorHAnsi"/>
        </w:rPr>
        <w:t>, 191-200.</w:t>
      </w:r>
    </w:p>
    <w:p w14:paraId="40FE4621" w14:textId="2403C637" w:rsidR="005F095B" w:rsidRPr="006F491D" w:rsidRDefault="005F095B" w:rsidP="009B185B">
      <w:pPr>
        <w:autoSpaceDE w:val="0"/>
        <w:autoSpaceDN w:val="0"/>
        <w:adjustRightInd w:val="0"/>
        <w:spacing w:line="480" w:lineRule="auto"/>
      </w:pPr>
      <w:bookmarkStart w:id="223" w:name="ref18"/>
      <w:r w:rsidRPr="006F491D">
        <w:t>[18</w:t>
      </w:r>
      <w:r w:rsidR="009B185B" w:rsidRPr="006F491D">
        <w:t>]</w:t>
      </w:r>
      <w:bookmarkEnd w:id="223"/>
      <w:r w:rsidRPr="006F491D">
        <w:tab/>
      </w:r>
      <w:proofErr w:type="spellStart"/>
      <w:r w:rsidRPr="006F491D">
        <w:rPr>
          <w:rFonts w:eastAsiaTheme="minorHAnsi"/>
        </w:rPr>
        <w:t>Rendle</w:t>
      </w:r>
      <w:proofErr w:type="spellEnd"/>
      <w:r w:rsidRPr="006F491D">
        <w:rPr>
          <w:rFonts w:eastAsiaTheme="minorHAnsi"/>
        </w:rPr>
        <w:t xml:space="preserve">, S., </w:t>
      </w:r>
      <w:proofErr w:type="spellStart"/>
      <w:r w:rsidRPr="006F491D">
        <w:rPr>
          <w:rFonts w:eastAsiaTheme="minorHAnsi"/>
        </w:rPr>
        <w:t>Freudenthaler</w:t>
      </w:r>
      <w:proofErr w:type="spellEnd"/>
      <w:r w:rsidRPr="006F491D">
        <w:rPr>
          <w:rFonts w:eastAsiaTheme="minorHAnsi"/>
        </w:rPr>
        <w:t>, C., &amp; Schmidt-</w:t>
      </w:r>
      <w:proofErr w:type="spellStart"/>
      <w:r w:rsidRPr="006F491D">
        <w:rPr>
          <w:rFonts w:eastAsiaTheme="minorHAnsi"/>
        </w:rPr>
        <w:t>Thieme</w:t>
      </w:r>
      <w:proofErr w:type="spellEnd"/>
      <w:r w:rsidRPr="006F491D">
        <w:rPr>
          <w:rFonts w:eastAsiaTheme="minorHAnsi"/>
        </w:rPr>
        <w:t xml:space="preserve">, L. 2010. Factorizing personalized Markov chains for next-basket recommendation. In </w:t>
      </w:r>
      <w:r w:rsidRPr="006F491D">
        <w:rPr>
          <w:rFonts w:eastAsiaTheme="minorHAnsi"/>
          <w:i/>
          <w:iCs/>
        </w:rPr>
        <w:t>WWW '10</w:t>
      </w:r>
      <w:r w:rsidRPr="006F491D">
        <w:rPr>
          <w:rFonts w:eastAsiaTheme="minorHAnsi"/>
        </w:rPr>
        <w:t>.</w:t>
      </w:r>
    </w:p>
    <w:p w14:paraId="0FF2ED5F" w14:textId="5A6D3D1A" w:rsidR="005F095B" w:rsidRPr="006F491D" w:rsidRDefault="005F095B" w:rsidP="009B185B">
      <w:pPr>
        <w:autoSpaceDE w:val="0"/>
        <w:autoSpaceDN w:val="0"/>
        <w:adjustRightInd w:val="0"/>
        <w:spacing w:line="480" w:lineRule="auto"/>
      </w:pPr>
      <w:bookmarkStart w:id="224" w:name="ref19"/>
      <w:r w:rsidRPr="006F491D">
        <w:t>[19]</w:t>
      </w:r>
      <w:bookmarkEnd w:id="224"/>
      <w:r w:rsidRPr="006F491D">
        <w:tab/>
      </w:r>
      <w:proofErr w:type="spellStart"/>
      <w:r w:rsidRPr="006F491D">
        <w:t>Jiaxi</w:t>
      </w:r>
      <w:proofErr w:type="spellEnd"/>
      <w:r w:rsidRPr="006F491D">
        <w:t xml:space="preserve"> Tang and </w:t>
      </w:r>
      <w:proofErr w:type="spellStart"/>
      <w:r w:rsidRPr="006F491D">
        <w:t>Ke</w:t>
      </w:r>
      <w:proofErr w:type="spellEnd"/>
      <w:r w:rsidRPr="006F491D">
        <w:t xml:space="preserve"> Wang. 2018. Personalized Top-N Sequential Recommendation via Convolutional Sequence Embedding. </w:t>
      </w:r>
      <w:r w:rsidRPr="006F491D">
        <w:rPr>
          <w:i/>
          <w:iCs/>
        </w:rPr>
        <w:t>In Proceedings of the Eleventh ACM International Conference on Web Search and Data Mining (WSDM '18).</w:t>
      </w:r>
      <w:r w:rsidRPr="006F491D">
        <w:t xml:space="preserve"> Association for Computing Machinery, New York, NY, USA, 565–573.</w:t>
      </w:r>
    </w:p>
    <w:p w14:paraId="758917D2" w14:textId="77777777" w:rsidR="005F095B" w:rsidRPr="006F491D" w:rsidRDefault="005F095B" w:rsidP="009B185B">
      <w:pPr>
        <w:autoSpaceDE w:val="0"/>
        <w:autoSpaceDN w:val="0"/>
        <w:adjustRightInd w:val="0"/>
        <w:spacing w:line="480" w:lineRule="auto"/>
      </w:pPr>
      <w:bookmarkStart w:id="225" w:name="ref20"/>
      <w:r w:rsidRPr="006F491D">
        <w:t>[20]</w:t>
      </w:r>
      <w:bookmarkEnd w:id="225"/>
      <w:r w:rsidRPr="006F491D">
        <w:tab/>
        <w:t xml:space="preserve">Trinh Xuan Tuan and Tu Minh Phuong. 2017. 3D Convolutional Networks for Session-based Recommendation with Content Features. In </w:t>
      </w:r>
      <w:r w:rsidRPr="006F491D">
        <w:rPr>
          <w:i/>
          <w:iCs/>
        </w:rPr>
        <w:t>Proceedings of the Eleventh ACM Conference on Recommender Systems (</w:t>
      </w:r>
      <w:proofErr w:type="spellStart"/>
      <w:r w:rsidRPr="006F491D">
        <w:rPr>
          <w:i/>
          <w:iCs/>
        </w:rPr>
        <w:t>RecSys</w:t>
      </w:r>
      <w:proofErr w:type="spellEnd"/>
      <w:r w:rsidRPr="006F491D">
        <w:rPr>
          <w:i/>
          <w:iCs/>
        </w:rPr>
        <w:t xml:space="preserve"> '17).</w:t>
      </w:r>
      <w:r w:rsidRPr="006F491D">
        <w:t xml:space="preserve"> Association for Computing Machinery, New York, NY, USA, 138–146.</w:t>
      </w:r>
    </w:p>
    <w:p w14:paraId="2763C9FA" w14:textId="77777777" w:rsidR="005F095B" w:rsidRPr="006F491D" w:rsidRDefault="005F095B" w:rsidP="009B185B">
      <w:pPr>
        <w:autoSpaceDE w:val="0"/>
        <w:autoSpaceDN w:val="0"/>
        <w:adjustRightInd w:val="0"/>
        <w:spacing w:line="480" w:lineRule="auto"/>
      </w:pPr>
      <w:bookmarkStart w:id="226" w:name="ref21"/>
      <w:r w:rsidRPr="006F491D">
        <w:lastRenderedPageBreak/>
        <w:t>[21]</w:t>
      </w:r>
      <w:bookmarkEnd w:id="226"/>
      <w:r w:rsidRPr="006F491D">
        <w:tab/>
      </w:r>
      <w:proofErr w:type="spellStart"/>
      <w:r w:rsidRPr="006F491D">
        <w:t>Haochao</w:t>
      </w:r>
      <w:proofErr w:type="spellEnd"/>
      <w:r w:rsidRPr="006F491D">
        <w:t xml:space="preserve"> Ying, </w:t>
      </w:r>
      <w:proofErr w:type="spellStart"/>
      <w:r w:rsidRPr="006F491D">
        <w:t>Fuzhen</w:t>
      </w:r>
      <w:proofErr w:type="spellEnd"/>
      <w:r w:rsidRPr="006F491D">
        <w:t xml:space="preserve"> Zhuang, </w:t>
      </w:r>
      <w:proofErr w:type="spellStart"/>
      <w:r w:rsidRPr="006F491D">
        <w:t>Fuzheng</w:t>
      </w:r>
      <w:proofErr w:type="spellEnd"/>
      <w:r w:rsidRPr="006F491D">
        <w:t xml:space="preserve"> Zhang, </w:t>
      </w:r>
      <w:proofErr w:type="spellStart"/>
      <w:r w:rsidRPr="006F491D">
        <w:t>Yanchi</w:t>
      </w:r>
      <w:proofErr w:type="spellEnd"/>
      <w:r w:rsidRPr="006F491D">
        <w:t xml:space="preserve"> Liu, </w:t>
      </w:r>
      <w:proofErr w:type="spellStart"/>
      <w:r w:rsidRPr="006F491D">
        <w:t>Guandong</w:t>
      </w:r>
      <w:proofErr w:type="spellEnd"/>
      <w:r w:rsidRPr="006F491D">
        <w:t xml:space="preserve"> Xu, Xing </w:t>
      </w:r>
      <w:proofErr w:type="spellStart"/>
      <w:r w:rsidRPr="006F491D">
        <w:t>Xie</w:t>
      </w:r>
      <w:proofErr w:type="spellEnd"/>
      <w:r w:rsidRPr="006F491D">
        <w:t xml:space="preserve">, Hui </w:t>
      </w:r>
      <w:proofErr w:type="spellStart"/>
      <w:r w:rsidRPr="006F491D">
        <w:t>Xiong</w:t>
      </w:r>
      <w:proofErr w:type="spellEnd"/>
      <w:r w:rsidRPr="006F491D">
        <w:t xml:space="preserve">, and Jian Wu. 2018. Sequential recommender system based on hierarchical attention network. In </w:t>
      </w:r>
      <w:r w:rsidRPr="006F491D">
        <w:rPr>
          <w:i/>
          <w:iCs/>
        </w:rPr>
        <w:t>Proceedings of the 27th International Joint Conference on Artificial Intelligence (IJCAI'18)</w:t>
      </w:r>
      <w:r w:rsidRPr="006F491D">
        <w:t>. AAAI Press, 3926–3932.</w:t>
      </w:r>
    </w:p>
    <w:p w14:paraId="3A484ADF" w14:textId="77777777" w:rsidR="005F095B" w:rsidRPr="006F491D" w:rsidRDefault="005F095B" w:rsidP="009B185B">
      <w:pPr>
        <w:autoSpaceDE w:val="0"/>
        <w:autoSpaceDN w:val="0"/>
        <w:adjustRightInd w:val="0"/>
        <w:spacing w:line="480" w:lineRule="auto"/>
      </w:pPr>
      <w:bookmarkStart w:id="227" w:name="ref22"/>
      <w:r w:rsidRPr="006F491D">
        <w:t>[22]</w:t>
      </w:r>
      <w:bookmarkEnd w:id="227"/>
      <w:r w:rsidRPr="006F491D">
        <w:tab/>
      </w:r>
      <w:proofErr w:type="spellStart"/>
      <w:r w:rsidRPr="006F491D">
        <w:t>Hidasi</w:t>
      </w:r>
      <w:proofErr w:type="spellEnd"/>
      <w:r w:rsidRPr="006F491D">
        <w:t xml:space="preserve">, B., &amp; </w:t>
      </w:r>
      <w:proofErr w:type="spellStart"/>
      <w:r w:rsidRPr="006F491D">
        <w:t>Karatzoglou</w:t>
      </w:r>
      <w:proofErr w:type="spellEnd"/>
      <w:r w:rsidRPr="006F491D">
        <w:t xml:space="preserve">, A. (2018). Recurrent Neural Networks with Top-k Gains for Session-based Recommendations. In </w:t>
      </w:r>
      <w:r w:rsidRPr="006F491D">
        <w:rPr>
          <w:i/>
          <w:iCs/>
        </w:rPr>
        <w:t>Proceedings of the 27th ACM International Conference on Information and Knowledge Management (CIKM ’18)</w:t>
      </w:r>
      <w:r w:rsidRPr="006F491D">
        <w:t>, 2018, 843-852.</w:t>
      </w:r>
    </w:p>
    <w:p w14:paraId="026D18B2" w14:textId="77777777" w:rsidR="005F095B" w:rsidRPr="006F491D" w:rsidRDefault="005F095B" w:rsidP="009B185B">
      <w:pPr>
        <w:autoSpaceDE w:val="0"/>
        <w:autoSpaceDN w:val="0"/>
        <w:adjustRightInd w:val="0"/>
        <w:spacing w:line="480" w:lineRule="auto"/>
      </w:pPr>
      <w:bookmarkStart w:id="228" w:name="ref23"/>
      <w:r w:rsidRPr="006F491D">
        <w:t>[23]</w:t>
      </w:r>
      <w:bookmarkEnd w:id="228"/>
      <w:r w:rsidRPr="006F491D">
        <w:tab/>
        <w:t xml:space="preserve">Alex </w:t>
      </w:r>
      <w:proofErr w:type="spellStart"/>
      <w:r w:rsidRPr="006F491D">
        <w:t>Beutel</w:t>
      </w:r>
      <w:proofErr w:type="spellEnd"/>
      <w:r w:rsidRPr="006F491D">
        <w:t xml:space="preserve">, Paul Covington, Sagar Jain, Can Xu, Jia Li, Vince </w:t>
      </w:r>
      <w:proofErr w:type="spellStart"/>
      <w:r w:rsidRPr="006F491D">
        <w:t>Gatto</w:t>
      </w:r>
      <w:proofErr w:type="spellEnd"/>
      <w:r w:rsidRPr="006F491D">
        <w:t xml:space="preserve">, and Ed H. Chi. 2018. Latent Cross: Making Use of Context in Recurrent Recommender Systems. In </w:t>
      </w:r>
      <w:r w:rsidRPr="006F491D">
        <w:rPr>
          <w:i/>
          <w:iCs/>
        </w:rPr>
        <w:t>Proceedings of the Eleventh ACM International Conference on Web Search and Data Mining (WSDM '18).</w:t>
      </w:r>
      <w:r w:rsidRPr="006F491D">
        <w:t xml:space="preserve"> Association for Computing Machinery, New York, NY, USA, 46–54. </w:t>
      </w:r>
    </w:p>
    <w:p w14:paraId="2E590350" w14:textId="77777777" w:rsidR="005F095B" w:rsidRPr="006F491D" w:rsidRDefault="005F095B" w:rsidP="009B185B">
      <w:pPr>
        <w:autoSpaceDE w:val="0"/>
        <w:autoSpaceDN w:val="0"/>
        <w:adjustRightInd w:val="0"/>
        <w:spacing w:line="480" w:lineRule="auto"/>
      </w:pPr>
      <w:bookmarkStart w:id="229" w:name="ref24"/>
      <w:r w:rsidRPr="006F491D">
        <w:t>[24]</w:t>
      </w:r>
      <w:bookmarkEnd w:id="229"/>
      <w:r w:rsidRPr="006F491D">
        <w:tab/>
        <w:t xml:space="preserve">How Jing and Alexander J. </w:t>
      </w:r>
      <w:proofErr w:type="spellStart"/>
      <w:r w:rsidRPr="006F491D">
        <w:t>Smola</w:t>
      </w:r>
      <w:proofErr w:type="spellEnd"/>
      <w:r w:rsidRPr="006F491D">
        <w:t xml:space="preserve">. 2017. Neural Survival Recommender. In </w:t>
      </w:r>
      <w:r w:rsidRPr="006F491D">
        <w:rPr>
          <w:i/>
          <w:iCs/>
        </w:rPr>
        <w:t>Proceedings of the Tenth ACM International Conference on Web Search and Data Mining (WSDM '17)</w:t>
      </w:r>
      <w:r w:rsidRPr="006F491D">
        <w:t xml:space="preserve">. Association for Computing Machinery, New York, NY, USA, 515–524. </w:t>
      </w:r>
    </w:p>
    <w:p w14:paraId="27E0D2B5" w14:textId="77777777" w:rsidR="005F095B" w:rsidRPr="006F491D" w:rsidRDefault="005F095B" w:rsidP="009B185B">
      <w:pPr>
        <w:autoSpaceDE w:val="0"/>
        <w:autoSpaceDN w:val="0"/>
        <w:adjustRightInd w:val="0"/>
        <w:spacing w:line="480" w:lineRule="auto"/>
      </w:pPr>
      <w:bookmarkStart w:id="230" w:name="ref25"/>
      <w:r w:rsidRPr="006F491D">
        <w:t>[25]</w:t>
      </w:r>
      <w:bookmarkEnd w:id="230"/>
      <w:r w:rsidRPr="006F491D">
        <w:tab/>
        <w:t xml:space="preserve">Lakshmanan </w:t>
      </w:r>
      <w:proofErr w:type="spellStart"/>
      <w:r w:rsidRPr="006F491D">
        <w:t>Rakkappan</w:t>
      </w:r>
      <w:proofErr w:type="spellEnd"/>
      <w:r w:rsidRPr="006F491D">
        <w:t xml:space="preserve"> and Vaibhav </w:t>
      </w:r>
      <w:proofErr w:type="spellStart"/>
      <w:r w:rsidRPr="006F491D">
        <w:t>Rajan</w:t>
      </w:r>
      <w:proofErr w:type="spellEnd"/>
      <w:r w:rsidRPr="006F491D">
        <w:t xml:space="preserve">. 2019. Context-Aware Sequential Recommendations </w:t>
      </w:r>
      <w:proofErr w:type="spellStart"/>
      <w:r w:rsidRPr="006F491D">
        <w:t>withStacked</w:t>
      </w:r>
      <w:proofErr w:type="spellEnd"/>
      <w:r w:rsidRPr="006F491D">
        <w:t xml:space="preserve"> Recurrent Neural Networks. In </w:t>
      </w:r>
      <w:r w:rsidRPr="006F491D">
        <w:rPr>
          <w:i/>
          <w:iCs/>
        </w:rPr>
        <w:t>The World Wide Web Conference (WWW '19)</w:t>
      </w:r>
      <w:r w:rsidRPr="006F491D">
        <w:t>. Association for Computing Machinery, New York, NY, USA, 3172–3178.</w:t>
      </w:r>
    </w:p>
    <w:p w14:paraId="77002E89" w14:textId="77777777" w:rsidR="005F095B" w:rsidRPr="006F491D" w:rsidRDefault="005F095B" w:rsidP="009B185B">
      <w:pPr>
        <w:autoSpaceDE w:val="0"/>
        <w:autoSpaceDN w:val="0"/>
        <w:adjustRightInd w:val="0"/>
        <w:spacing w:line="480" w:lineRule="auto"/>
      </w:pPr>
      <w:bookmarkStart w:id="231" w:name="ref26"/>
      <w:r w:rsidRPr="006F491D">
        <w:t>[26]</w:t>
      </w:r>
      <w:bookmarkEnd w:id="231"/>
      <w:r w:rsidRPr="006F491D">
        <w:tab/>
      </w:r>
      <w:proofErr w:type="spellStart"/>
      <w:r w:rsidRPr="006F491D">
        <w:t>Jingyuan</w:t>
      </w:r>
      <w:proofErr w:type="spellEnd"/>
      <w:r w:rsidRPr="006F491D">
        <w:t xml:space="preserve"> Chen, </w:t>
      </w:r>
      <w:proofErr w:type="spellStart"/>
      <w:r w:rsidRPr="006F491D">
        <w:t>Hanwang</w:t>
      </w:r>
      <w:proofErr w:type="spellEnd"/>
      <w:r w:rsidRPr="006F491D">
        <w:t xml:space="preserve"> Zhang, </w:t>
      </w:r>
      <w:proofErr w:type="spellStart"/>
      <w:r w:rsidRPr="006F491D">
        <w:t>Xiangnan</w:t>
      </w:r>
      <w:proofErr w:type="spellEnd"/>
      <w:r w:rsidRPr="006F491D">
        <w:t xml:space="preserve"> He, </w:t>
      </w:r>
      <w:proofErr w:type="spellStart"/>
      <w:r w:rsidRPr="006F491D">
        <w:t>Liqiang</w:t>
      </w:r>
      <w:proofErr w:type="spellEnd"/>
      <w:r w:rsidRPr="006F491D">
        <w:t xml:space="preserve"> </w:t>
      </w:r>
      <w:proofErr w:type="spellStart"/>
      <w:r w:rsidRPr="006F491D">
        <w:t>Nie</w:t>
      </w:r>
      <w:proofErr w:type="spellEnd"/>
      <w:r w:rsidRPr="006F491D">
        <w:t xml:space="preserve">, Wei Liu, and Tat-Seng Chua. 2017. Attentive Collaborative Filtering: Multimedia Recommendation with Item- and Component-Level Attention. In </w:t>
      </w:r>
      <w:r w:rsidRPr="006F491D">
        <w:rPr>
          <w:i/>
          <w:iCs/>
        </w:rPr>
        <w:t>Proceedings of the 40th International ACM SIGIR Conference on Research and Development in Information Retrieval (SIGIR '17)</w:t>
      </w:r>
      <w:r w:rsidRPr="006F491D">
        <w:t>. Association for Computing Machinery, New York, NY, USA, 335–344.</w:t>
      </w:r>
    </w:p>
    <w:p w14:paraId="5D06343B" w14:textId="77777777" w:rsidR="005F095B" w:rsidRPr="006F491D" w:rsidRDefault="005F095B" w:rsidP="009B185B">
      <w:pPr>
        <w:autoSpaceDE w:val="0"/>
        <w:autoSpaceDN w:val="0"/>
        <w:adjustRightInd w:val="0"/>
        <w:spacing w:line="480" w:lineRule="auto"/>
      </w:pPr>
      <w:bookmarkStart w:id="232" w:name="ref27"/>
      <w:r w:rsidRPr="006F491D">
        <w:t>[27]</w:t>
      </w:r>
      <w:bookmarkEnd w:id="232"/>
      <w:r w:rsidRPr="006F491D">
        <w:tab/>
        <w:t xml:space="preserve">Wang, S., Hu, L., Cao, L., Huang, X., Lian, D., and Liu, W. 2018. Attention-Based Transactional Context Embedding for Next-Item Recommendation. In </w:t>
      </w:r>
      <w:r w:rsidRPr="006F491D">
        <w:rPr>
          <w:i/>
          <w:iCs/>
        </w:rPr>
        <w:t>AAAI</w:t>
      </w:r>
      <w:r w:rsidRPr="006F491D">
        <w:t>.</w:t>
      </w:r>
    </w:p>
    <w:p w14:paraId="520E9C04" w14:textId="77777777" w:rsidR="005F095B" w:rsidRPr="006F491D" w:rsidRDefault="005F095B" w:rsidP="009B185B">
      <w:pPr>
        <w:autoSpaceDE w:val="0"/>
        <w:autoSpaceDN w:val="0"/>
        <w:adjustRightInd w:val="0"/>
        <w:spacing w:line="480" w:lineRule="auto"/>
        <w:rPr>
          <w:i/>
          <w:iCs/>
        </w:rPr>
      </w:pPr>
      <w:bookmarkStart w:id="233" w:name="ref28"/>
      <w:r w:rsidRPr="006F491D">
        <w:lastRenderedPageBreak/>
        <w:t>[28]</w:t>
      </w:r>
      <w:bookmarkEnd w:id="233"/>
      <w:r w:rsidRPr="006F491D">
        <w:tab/>
      </w:r>
      <w:proofErr w:type="spellStart"/>
      <w:r w:rsidRPr="006F491D">
        <w:t>Rehurek</w:t>
      </w:r>
      <w:proofErr w:type="spellEnd"/>
      <w:r w:rsidRPr="006F491D">
        <w:t xml:space="preserve">, R., and Sojka, P. (2011). </w:t>
      </w:r>
      <w:proofErr w:type="spellStart"/>
      <w:r w:rsidRPr="006F491D">
        <w:t>Gensim</w:t>
      </w:r>
      <w:proofErr w:type="spellEnd"/>
      <w:r w:rsidRPr="006F491D">
        <w:t>–python framework for vector space modelling. </w:t>
      </w:r>
      <w:r w:rsidRPr="006F491D">
        <w:rPr>
          <w:i/>
          <w:iCs/>
        </w:rPr>
        <w:t>NLP Centre, Faculty of Informatics, Masaryk University, Brno, Czech</w:t>
      </w:r>
    </w:p>
    <w:p w14:paraId="15842477" w14:textId="77777777" w:rsidR="005F095B" w:rsidRPr="006F491D" w:rsidRDefault="005F095B" w:rsidP="009B185B">
      <w:pPr>
        <w:autoSpaceDE w:val="0"/>
        <w:autoSpaceDN w:val="0"/>
        <w:adjustRightInd w:val="0"/>
        <w:spacing w:line="480" w:lineRule="auto"/>
      </w:pPr>
      <w:bookmarkStart w:id="234" w:name="ref29"/>
      <w:r w:rsidRPr="006F491D">
        <w:t>[29]</w:t>
      </w:r>
      <w:bookmarkEnd w:id="234"/>
      <w:r w:rsidRPr="006F491D">
        <w:tab/>
        <w:t xml:space="preserve">McCallum, Andrew </w:t>
      </w:r>
      <w:proofErr w:type="spellStart"/>
      <w:r w:rsidRPr="006F491D">
        <w:t>Kachites</w:t>
      </w:r>
      <w:proofErr w:type="spellEnd"/>
      <w:r w:rsidRPr="006F491D">
        <w:t xml:space="preserve">. 2002. "MALLET: A Machine Learning for Language Toolkit." 2002. </w:t>
      </w:r>
      <w:hyperlink r:id="rId61" w:history="1">
        <w:r w:rsidRPr="006F491D">
          <w:rPr>
            <w:u w:color="DCA10D"/>
          </w:rPr>
          <w:t>http://mallet.cs.umass.edu</w:t>
        </w:r>
      </w:hyperlink>
      <w:r w:rsidRPr="006F491D">
        <w:t xml:space="preserve">. </w:t>
      </w:r>
    </w:p>
    <w:p w14:paraId="0977A900" w14:textId="77777777" w:rsidR="005F095B" w:rsidRPr="006F491D" w:rsidRDefault="005F095B" w:rsidP="009B185B">
      <w:pPr>
        <w:autoSpaceDE w:val="0"/>
        <w:autoSpaceDN w:val="0"/>
        <w:adjustRightInd w:val="0"/>
        <w:spacing w:line="480" w:lineRule="auto"/>
      </w:pPr>
      <w:bookmarkStart w:id="235" w:name="ref30"/>
      <w:r w:rsidRPr="006F491D">
        <w:t>[30]</w:t>
      </w:r>
      <w:bookmarkEnd w:id="235"/>
      <w:r w:rsidRPr="006F491D">
        <w:tab/>
        <w:t xml:space="preserve">Michael </w:t>
      </w:r>
      <w:proofErr w:type="spellStart"/>
      <w:r w:rsidRPr="006F491D">
        <w:t>Röder</w:t>
      </w:r>
      <w:proofErr w:type="spellEnd"/>
      <w:r w:rsidRPr="006F491D">
        <w:t xml:space="preserve">, Andreas Both, and Alexander </w:t>
      </w:r>
      <w:proofErr w:type="spellStart"/>
      <w:r w:rsidRPr="006F491D">
        <w:t>Hinneburg</w:t>
      </w:r>
      <w:proofErr w:type="spellEnd"/>
      <w:r w:rsidRPr="006F491D">
        <w:t xml:space="preserve">. 2015. Exploring the Space of Topic Coherence Measures. In </w:t>
      </w:r>
      <w:r w:rsidRPr="006F491D">
        <w:rPr>
          <w:i/>
          <w:iCs/>
        </w:rPr>
        <w:t>Proceedings of the Eighth ACM International Conference on Web Search and Data Mining (WSDM '15)</w:t>
      </w:r>
      <w:r w:rsidRPr="006F491D">
        <w:t>. Association for Computing Machinery, New York, NY, USA, 399–408.</w:t>
      </w:r>
    </w:p>
    <w:p w14:paraId="4E9B0837" w14:textId="77777777" w:rsidR="005F095B" w:rsidRPr="006F491D" w:rsidRDefault="005F095B" w:rsidP="009B185B">
      <w:pPr>
        <w:autoSpaceDE w:val="0"/>
        <w:autoSpaceDN w:val="0"/>
        <w:adjustRightInd w:val="0"/>
        <w:spacing w:line="480" w:lineRule="auto"/>
      </w:pPr>
      <w:bookmarkStart w:id="236" w:name="ref31"/>
      <w:r w:rsidRPr="006F491D">
        <w:t>[31]</w:t>
      </w:r>
      <w:bookmarkEnd w:id="236"/>
      <w:r w:rsidRPr="006F491D">
        <w:tab/>
      </w:r>
      <w:proofErr w:type="spellStart"/>
      <w:r w:rsidRPr="006F491D">
        <w:t>Qiang</w:t>
      </w:r>
      <w:proofErr w:type="spellEnd"/>
      <w:r w:rsidRPr="006F491D">
        <w:t xml:space="preserve">, J., </w:t>
      </w:r>
      <w:proofErr w:type="spellStart"/>
      <w:r w:rsidRPr="006F491D">
        <w:t>Zhenyu</w:t>
      </w:r>
      <w:proofErr w:type="spellEnd"/>
      <w:r w:rsidRPr="006F491D">
        <w:t xml:space="preserve">, Q., Yun, L., </w:t>
      </w:r>
      <w:proofErr w:type="spellStart"/>
      <w:r w:rsidRPr="006F491D">
        <w:t>Yunhao</w:t>
      </w:r>
      <w:proofErr w:type="spellEnd"/>
      <w:r w:rsidRPr="006F491D">
        <w:t xml:space="preserve">, Y., and </w:t>
      </w:r>
      <w:proofErr w:type="spellStart"/>
      <w:r w:rsidRPr="006F491D">
        <w:t>Xindong</w:t>
      </w:r>
      <w:proofErr w:type="spellEnd"/>
      <w:r w:rsidRPr="006F491D">
        <w:t xml:space="preserve">, W. (2019). Short Text Topic Modeling Techniques, Applications, and Performance: A Survey. Retrieved from </w:t>
      </w:r>
      <w:proofErr w:type="spellStart"/>
      <w:r w:rsidRPr="006F491D">
        <w:rPr>
          <w:i/>
          <w:iCs/>
        </w:rPr>
        <w:t>arXiv</w:t>
      </w:r>
      <w:proofErr w:type="spellEnd"/>
      <w:r w:rsidRPr="006F491D">
        <w:rPr>
          <w:i/>
          <w:iCs/>
        </w:rPr>
        <w:t>: Information Retrieval</w:t>
      </w:r>
      <w:r w:rsidRPr="006F491D">
        <w:t>. DOI: https://arxiv.org/abs/1904.07695</w:t>
      </w:r>
    </w:p>
    <w:p w14:paraId="2C970E0F" w14:textId="77777777" w:rsidR="005F095B" w:rsidRPr="006F491D" w:rsidRDefault="005F095B" w:rsidP="009B185B">
      <w:pPr>
        <w:autoSpaceDE w:val="0"/>
        <w:autoSpaceDN w:val="0"/>
        <w:adjustRightInd w:val="0"/>
        <w:spacing w:line="480" w:lineRule="auto"/>
      </w:pPr>
      <w:bookmarkStart w:id="237" w:name="ref32"/>
      <w:r w:rsidRPr="006F491D">
        <w:t>[32]</w:t>
      </w:r>
      <w:bookmarkEnd w:id="237"/>
      <w:r w:rsidRPr="006F491D">
        <w:tab/>
        <w:t xml:space="preserve">Lisena Pasquale, </w:t>
      </w:r>
      <w:proofErr w:type="spellStart"/>
      <w:proofErr w:type="gramStart"/>
      <w:r w:rsidRPr="006F491D">
        <w:t>Harrando,Ismail</w:t>
      </w:r>
      <w:proofErr w:type="spellEnd"/>
      <w:proofErr w:type="gramEnd"/>
      <w:r w:rsidRPr="006F491D">
        <w:t xml:space="preserve">, </w:t>
      </w:r>
      <w:proofErr w:type="spellStart"/>
      <w:r w:rsidRPr="006F491D">
        <w:t>Kandakji</w:t>
      </w:r>
      <w:proofErr w:type="spellEnd"/>
      <w:r w:rsidRPr="006F491D">
        <w:t xml:space="preserve"> Oussama and </w:t>
      </w:r>
      <w:proofErr w:type="spellStart"/>
      <w:r w:rsidRPr="006F491D">
        <w:t>Troncy</w:t>
      </w:r>
      <w:proofErr w:type="spellEnd"/>
      <w:r w:rsidRPr="006F491D">
        <w:t xml:space="preserve"> Raphaël. 2020. TOMODAPI: A Topic Modeling API to Train, Use and Compare Topic Models. 132-140.</w:t>
      </w:r>
    </w:p>
    <w:p w14:paraId="3A031464" w14:textId="77777777" w:rsidR="005F095B" w:rsidRPr="006F491D" w:rsidRDefault="005F095B" w:rsidP="009B185B">
      <w:pPr>
        <w:autoSpaceDE w:val="0"/>
        <w:autoSpaceDN w:val="0"/>
        <w:adjustRightInd w:val="0"/>
        <w:spacing w:line="480" w:lineRule="auto"/>
      </w:pPr>
      <w:bookmarkStart w:id="238" w:name="ref33"/>
      <w:r w:rsidRPr="006F491D">
        <w:t>[33]</w:t>
      </w:r>
      <w:bookmarkEnd w:id="238"/>
      <w:r w:rsidRPr="006F491D">
        <w:tab/>
        <w:t xml:space="preserve">Sievert, C., &amp; Shirley, K.E. 2014. </w:t>
      </w:r>
      <w:proofErr w:type="spellStart"/>
      <w:r w:rsidRPr="006F491D">
        <w:t>LDAvis</w:t>
      </w:r>
      <w:proofErr w:type="spellEnd"/>
      <w:r w:rsidRPr="006F491D">
        <w:t>: A method for visualizing and interpreting topics.</w:t>
      </w:r>
    </w:p>
    <w:p w14:paraId="4BA52876" w14:textId="471FDD45" w:rsidR="004B62DA" w:rsidRPr="006F491D" w:rsidRDefault="004B62DA" w:rsidP="005F095B">
      <w:pPr>
        <w:spacing w:line="480" w:lineRule="auto"/>
      </w:pPr>
    </w:p>
    <w:sectPr w:rsidR="004B62DA" w:rsidRPr="006F491D" w:rsidSect="00A811DC">
      <w:pgSz w:w="12240" w:h="15840"/>
      <w:pgMar w:top="1418" w:right="1134" w:bottom="1134" w:left="1701" w:header="708" w:footer="708" w:gutter="0"/>
      <w:pgNumType w:start="6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7" w:author="Nguyen Thi Thanh Sang" w:date="2021-07-23T15:32:00Z" w:initials="NTTS">
    <w:p w14:paraId="24F063E8" w14:textId="264099CA" w:rsidR="00D806DB" w:rsidRDefault="00D806DB">
      <w:pPr>
        <w:pStyle w:val="CommentText"/>
      </w:pPr>
      <w:r>
        <w:rPr>
          <w:rStyle w:val="CommentReference"/>
        </w:rPr>
        <w:annotationRef/>
      </w:r>
      <w:r w:rsidR="005C3A6B">
        <w:t>What is the index, not year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F063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55F82" w16cex:dateUtc="2021-07-23T08: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F063E8" w16cid:durableId="24A55F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ED054" w14:textId="77777777" w:rsidR="002C56AC" w:rsidRDefault="002C56AC" w:rsidP="00D41C67">
      <w:r>
        <w:separator/>
      </w:r>
    </w:p>
  </w:endnote>
  <w:endnote w:type="continuationSeparator" w:id="0">
    <w:p w14:paraId="1CAC0E23" w14:textId="77777777" w:rsidR="002C56AC" w:rsidRDefault="002C56AC" w:rsidP="00D41C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42762067"/>
      <w:docPartObj>
        <w:docPartGallery w:val="Page Numbers (Bottom of Page)"/>
        <w:docPartUnique/>
      </w:docPartObj>
    </w:sdtPr>
    <w:sdtEndPr>
      <w:rPr>
        <w:rStyle w:val="PageNumber"/>
      </w:rPr>
    </w:sdtEndPr>
    <w:sdtContent>
      <w:p w14:paraId="0B565AFD" w14:textId="4E9DC888" w:rsidR="00731CBB" w:rsidRDefault="00731CBB" w:rsidP="00A811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D9F344" w14:textId="77777777" w:rsidR="00731CBB" w:rsidRDefault="00731CBB" w:rsidP="00D41C67">
    <w:pPr>
      <w:pStyle w:val="Footer"/>
      <w:ind w:right="360"/>
    </w:pPr>
  </w:p>
  <w:p w14:paraId="44ED2DCB" w14:textId="77777777" w:rsidR="002805EA" w:rsidRDefault="002805EA"/>
  <w:p w14:paraId="015DF27B" w14:textId="77777777" w:rsidR="002805EA" w:rsidRDefault="002805E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2019150"/>
      <w:docPartObj>
        <w:docPartGallery w:val="Page Numbers (Bottom of Page)"/>
        <w:docPartUnique/>
      </w:docPartObj>
    </w:sdtPr>
    <w:sdtEndPr>
      <w:rPr>
        <w:rStyle w:val="PageNumber"/>
      </w:rPr>
    </w:sdtEndPr>
    <w:sdtContent>
      <w:p w14:paraId="1D846CCD" w14:textId="766427A3" w:rsidR="00F343B5" w:rsidRDefault="00F343B5" w:rsidP="00A811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- 4 -</w:t>
        </w:r>
        <w:r>
          <w:rPr>
            <w:rStyle w:val="PageNumber"/>
          </w:rPr>
          <w:fldChar w:fldCharType="end"/>
        </w:r>
      </w:p>
    </w:sdtContent>
  </w:sdt>
  <w:p w14:paraId="6AB33C3B" w14:textId="77777777" w:rsidR="002805EA" w:rsidRDefault="002805EA" w:rsidP="00F343B5">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68600" w14:textId="77777777" w:rsidR="002C56AC" w:rsidRDefault="002C56AC" w:rsidP="00D41C67">
      <w:r>
        <w:separator/>
      </w:r>
    </w:p>
  </w:footnote>
  <w:footnote w:type="continuationSeparator" w:id="0">
    <w:p w14:paraId="458CA6F8" w14:textId="77777777" w:rsidR="002C56AC" w:rsidRDefault="002C56AC" w:rsidP="00D41C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62EA" w14:textId="36A75257" w:rsidR="00CB5DFE" w:rsidRDefault="002C56AC">
    <w:pPr>
      <w:pStyle w:val="Header"/>
    </w:pPr>
    <w:r>
      <w:rPr>
        <w:noProof/>
      </w:rPr>
      <w:pict w14:anchorId="57CD3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748202" o:spid="_x0000_s2051" type="#_x0000_t75" alt="" style="position:absolute;margin-left:0;margin-top:0;width:225pt;height:224pt;z-index:-251651584;mso-wrap-edited:f;mso-width-percent:0;mso-height-percent:0;mso-position-horizontal:center;mso-position-horizontal-relative:margin;mso-position-vertical:center;mso-position-vertical-relative:margin;mso-width-percent:0;mso-height-percent:0" o:allowincell="f">
          <v:imagedata r:id="rId1" o:title="Unknown" gain="19661f" blacklevel="22938f"/>
          <w10:wrap anchorx="margin" anchory="margin"/>
        </v:shape>
      </w:pict>
    </w:r>
  </w:p>
  <w:p w14:paraId="0850CC22" w14:textId="77777777" w:rsidR="002805EA" w:rsidRDefault="002805EA"/>
  <w:p w14:paraId="0B51CD1D" w14:textId="77777777" w:rsidR="002805EA" w:rsidRDefault="002805E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D0463" w14:textId="52302419" w:rsidR="002805EA" w:rsidRDefault="002C56AC" w:rsidP="008C78F0">
    <w:pPr>
      <w:pStyle w:val="Header"/>
    </w:pPr>
    <w:r>
      <w:rPr>
        <w:noProof/>
      </w:rPr>
      <w:pict w14:anchorId="362533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748203" o:spid="_x0000_s2050" type="#_x0000_t75" alt="" style="position:absolute;margin-left:0;margin-top:0;width:225pt;height:224pt;z-index:-251636224;mso-wrap-edited:f;mso-width-percent:0;mso-height-percent:0;mso-position-horizontal:center;mso-position-horizontal-relative:margin;mso-position-vertical:center;mso-position-vertical-relative:margin;mso-width-percent:0;mso-height-percent:0" o:allowincell="f">
          <v:imagedata r:id="rId1" o:title="Unknow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A6C0F" w14:textId="24243DF0" w:rsidR="00CB5DFE" w:rsidRDefault="002C56AC">
    <w:pPr>
      <w:pStyle w:val="Header"/>
    </w:pPr>
    <w:r>
      <w:rPr>
        <w:noProof/>
      </w:rPr>
      <w:pict w14:anchorId="370B1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748201" o:spid="_x0000_s2049" type="#_x0000_t75" alt="" style="position:absolute;margin-left:0;margin-top:0;width:225pt;height:224pt;z-index:-251666944;mso-wrap-edited:f;mso-width-percent:0;mso-height-percent:0;mso-position-horizontal:center;mso-position-horizontal-relative:margin;mso-position-vertical:center;mso-position-vertical-relative:margin;mso-width-percent:0;mso-height-percent:0" o:allowincell="f">
          <v:imagedata r:id="rId1" o:title="Unknow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7390"/>
    <w:multiLevelType w:val="hybridMultilevel"/>
    <w:tmpl w:val="7172A7A2"/>
    <w:lvl w:ilvl="0" w:tplc="04090005">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 w15:restartNumberingAfterBreak="0">
    <w:nsid w:val="03C26836"/>
    <w:multiLevelType w:val="multilevel"/>
    <w:tmpl w:val="3DB48600"/>
    <w:lvl w:ilvl="0">
      <w:start w:val="3"/>
      <w:numFmt w:val="decimal"/>
      <w:lvlText w:val="%1."/>
      <w:lvlJc w:val="left"/>
      <w:pPr>
        <w:ind w:left="540" w:hanging="540"/>
      </w:pPr>
      <w:rPr>
        <w:rFonts w:hint="default"/>
        <w:i/>
      </w:rPr>
    </w:lvl>
    <w:lvl w:ilvl="1">
      <w:start w:val="2"/>
      <w:numFmt w:val="decimal"/>
      <w:lvlText w:val="%1.%2."/>
      <w:lvlJc w:val="left"/>
      <w:pPr>
        <w:ind w:left="900" w:hanging="540"/>
      </w:pPr>
      <w:rPr>
        <w:rFonts w:hint="default"/>
        <w:i w:val="0"/>
        <w:iCs/>
      </w:rPr>
    </w:lvl>
    <w:lvl w:ilvl="2">
      <w:start w:val="1"/>
      <w:numFmt w:val="decimal"/>
      <w:lvlText w:val="%1.%2.%3."/>
      <w:lvlJc w:val="left"/>
      <w:pPr>
        <w:ind w:left="1430" w:hanging="720"/>
      </w:pPr>
      <w:rPr>
        <w:rFonts w:hint="default"/>
        <w:i w:val="0"/>
        <w:iCs/>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2" w15:restartNumberingAfterBreak="0">
    <w:nsid w:val="0594328D"/>
    <w:multiLevelType w:val="hybridMultilevel"/>
    <w:tmpl w:val="EE74A048"/>
    <w:lvl w:ilvl="0" w:tplc="04090019">
      <w:start w:val="1"/>
      <w:numFmt w:val="lowerLetter"/>
      <w:lvlText w:val="%1."/>
      <w:lvlJc w:val="left"/>
      <w:pPr>
        <w:ind w:left="1637"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7987191"/>
    <w:multiLevelType w:val="multilevel"/>
    <w:tmpl w:val="2148298A"/>
    <w:lvl w:ilvl="0">
      <w:start w:val="5"/>
      <w:numFmt w:val="decimal"/>
      <w:lvlText w:val="%1."/>
      <w:lvlJc w:val="left"/>
      <w:pPr>
        <w:ind w:left="360" w:hanging="360"/>
      </w:pPr>
      <w:rPr>
        <w:rFonts w:hint="default"/>
        <w:i w:val="0"/>
      </w:rPr>
    </w:lvl>
    <w:lvl w:ilvl="1">
      <w:start w:val="1"/>
      <w:numFmt w:val="decimal"/>
      <w:lvlText w:val="%1.%2."/>
      <w:lvlJc w:val="left"/>
      <w:pPr>
        <w:ind w:left="1400" w:hanging="360"/>
      </w:pPr>
      <w:rPr>
        <w:rFonts w:hint="default"/>
        <w:i w:val="0"/>
      </w:rPr>
    </w:lvl>
    <w:lvl w:ilvl="2">
      <w:start w:val="1"/>
      <w:numFmt w:val="decimal"/>
      <w:lvlText w:val="%1.%2.%3."/>
      <w:lvlJc w:val="left"/>
      <w:pPr>
        <w:ind w:left="2800" w:hanging="720"/>
      </w:pPr>
      <w:rPr>
        <w:rFonts w:hint="default"/>
        <w:i w:val="0"/>
      </w:rPr>
    </w:lvl>
    <w:lvl w:ilvl="3">
      <w:start w:val="1"/>
      <w:numFmt w:val="decimal"/>
      <w:lvlText w:val="%1.%2.%3.%4."/>
      <w:lvlJc w:val="left"/>
      <w:pPr>
        <w:ind w:left="3840" w:hanging="720"/>
      </w:pPr>
      <w:rPr>
        <w:rFonts w:hint="default"/>
        <w:i w:val="0"/>
      </w:rPr>
    </w:lvl>
    <w:lvl w:ilvl="4">
      <w:start w:val="1"/>
      <w:numFmt w:val="decimal"/>
      <w:lvlText w:val="%1.%2.%3.%4.%5."/>
      <w:lvlJc w:val="left"/>
      <w:pPr>
        <w:ind w:left="5240" w:hanging="1080"/>
      </w:pPr>
      <w:rPr>
        <w:rFonts w:hint="default"/>
        <w:i w:val="0"/>
      </w:rPr>
    </w:lvl>
    <w:lvl w:ilvl="5">
      <w:start w:val="1"/>
      <w:numFmt w:val="decimal"/>
      <w:lvlText w:val="%1.%2.%3.%4.%5.%6."/>
      <w:lvlJc w:val="left"/>
      <w:pPr>
        <w:ind w:left="6280" w:hanging="1080"/>
      </w:pPr>
      <w:rPr>
        <w:rFonts w:hint="default"/>
        <w:i w:val="0"/>
      </w:rPr>
    </w:lvl>
    <w:lvl w:ilvl="6">
      <w:start w:val="1"/>
      <w:numFmt w:val="decimal"/>
      <w:lvlText w:val="%1.%2.%3.%4.%5.%6.%7."/>
      <w:lvlJc w:val="left"/>
      <w:pPr>
        <w:ind w:left="7680" w:hanging="1440"/>
      </w:pPr>
      <w:rPr>
        <w:rFonts w:hint="default"/>
        <w:i w:val="0"/>
      </w:rPr>
    </w:lvl>
    <w:lvl w:ilvl="7">
      <w:start w:val="1"/>
      <w:numFmt w:val="decimal"/>
      <w:lvlText w:val="%1.%2.%3.%4.%5.%6.%7.%8."/>
      <w:lvlJc w:val="left"/>
      <w:pPr>
        <w:ind w:left="8720" w:hanging="1440"/>
      </w:pPr>
      <w:rPr>
        <w:rFonts w:hint="default"/>
        <w:i w:val="0"/>
      </w:rPr>
    </w:lvl>
    <w:lvl w:ilvl="8">
      <w:start w:val="1"/>
      <w:numFmt w:val="decimal"/>
      <w:lvlText w:val="%1.%2.%3.%4.%5.%6.%7.%8.%9."/>
      <w:lvlJc w:val="left"/>
      <w:pPr>
        <w:ind w:left="10120" w:hanging="1800"/>
      </w:pPr>
      <w:rPr>
        <w:rFonts w:hint="default"/>
        <w:i w:val="0"/>
      </w:rPr>
    </w:lvl>
  </w:abstractNum>
  <w:abstractNum w:abstractNumId="4" w15:restartNumberingAfterBreak="0">
    <w:nsid w:val="0B6A0C0C"/>
    <w:multiLevelType w:val="multilevel"/>
    <w:tmpl w:val="B27489F4"/>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lowerLetter"/>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5" w15:restartNumberingAfterBreak="0">
    <w:nsid w:val="0C7D3EBA"/>
    <w:multiLevelType w:val="hybridMultilevel"/>
    <w:tmpl w:val="4720252E"/>
    <w:lvl w:ilvl="0" w:tplc="8C9A65AE">
      <w:start w:val="1"/>
      <w:numFmt w:val="lowerLetter"/>
      <w:lvlText w:val="%1."/>
      <w:lvlJc w:val="left"/>
      <w:pPr>
        <w:ind w:left="1638" w:hanging="360"/>
      </w:pPr>
      <w:rPr>
        <w:rFonts w:hint="default"/>
      </w:rPr>
    </w:lvl>
    <w:lvl w:ilvl="1" w:tplc="04090019" w:tentative="1">
      <w:start w:val="1"/>
      <w:numFmt w:val="lowerLetter"/>
      <w:lvlText w:val="%2."/>
      <w:lvlJc w:val="left"/>
      <w:pPr>
        <w:ind w:left="2358" w:hanging="360"/>
      </w:pPr>
    </w:lvl>
    <w:lvl w:ilvl="2" w:tplc="0409001B">
      <w:start w:val="1"/>
      <w:numFmt w:val="lowerRoman"/>
      <w:lvlText w:val="%3."/>
      <w:lvlJc w:val="right"/>
      <w:pPr>
        <w:ind w:left="3078" w:hanging="180"/>
      </w:pPr>
    </w:lvl>
    <w:lvl w:ilvl="3" w:tplc="0409000F">
      <w:start w:val="1"/>
      <w:numFmt w:val="decimal"/>
      <w:lvlText w:val="%4."/>
      <w:lvlJc w:val="left"/>
      <w:pPr>
        <w:ind w:left="3798" w:hanging="360"/>
      </w:pPr>
    </w:lvl>
    <w:lvl w:ilvl="4" w:tplc="04090019" w:tentative="1">
      <w:start w:val="1"/>
      <w:numFmt w:val="lowerLetter"/>
      <w:lvlText w:val="%5."/>
      <w:lvlJc w:val="left"/>
      <w:pPr>
        <w:ind w:left="4518" w:hanging="360"/>
      </w:pPr>
    </w:lvl>
    <w:lvl w:ilvl="5" w:tplc="0409001B" w:tentative="1">
      <w:start w:val="1"/>
      <w:numFmt w:val="lowerRoman"/>
      <w:lvlText w:val="%6."/>
      <w:lvlJc w:val="right"/>
      <w:pPr>
        <w:ind w:left="5238" w:hanging="180"/>
      </w:pPr>
    </w:lvl>
    <w:lvl w:ilvl="6" w:tplc="0409000F" w:tentative="1">
      <w:start w:val="1"/>
      <w:numFmt w:val="decimal"/>
      <w:lvlText w:val="%7."/>
      <w:lvlJc w:val="left"/>
      <w:pPr>
        <w:ind w:left="5958" w:hanging="360"/>
      </w:pPr>
    </w:lvl>
    <w:lvl w:ilvl="7" w:tplc="04090019" w:tentative="1">
      <w:start w:val="1"/>
      <w:numFmt w:val="lowerLetter"/>
      <w:lvlText w:val="%8."/>
      <w:lvlJc w:val="left"/>
      <w:pPr>
        <w:ind w:left="6678" w:hanging="360"/>
      </w:pPr>
    </w:lvl>
    <w:lvl w:ilvl="8" w:tplc="0409001B" w:tentative="1">
      <w:start w:val="1"/>
      <w:numFmt w:val="lowerRoman"/>
      <w:lvlText w:val="%9."/>
      <w:lvlJc w:val="right"/>
      <w:pPr>
        <w:ind w:left="7398" w:hanging="180"/>
      </w:pPr>
    </w:lvl>
  </w:abstractNum>
  <w:abstractNum w:abstractNumId="6" w15:restartNumberingAfterBreak="0">
    <w:nsid w:val="128B256C"/>
    <w:multiLevelType w:val="multilevel"/>
    <w:tmpl w:val="C5200CCE"/>
    <w:lvl w:ilvl="0">
      <w:start w:val="5"/>
      <w:numFmt w:val="decimal"/>
      <w:lvlText w:val="%1."/>
      <w:lvlJc w:val="left"/>
      <w:pPr>
        <w:ind w:left="360" w:hanging="360"/>
      </w:pPr>
      <w:rPr>
        <w:rFonts w:hint="default"/>
      </w:rPr>
    </w:lvl>
    <w:lvl w:ilvl="1">
      <w:start w:val="2"/>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280" w:hanging="108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8720" w:hanging="1440"/>
      </w:pPr>
      <w:rPr>
        <w:rFonts w:hint="default"/>
      </w:rPr>
    </w:lvl>
    <w:lvl w:ilvl="8">
      <w:start w:val="1"/>
      <w:numFmt w:val="decimal"/>
      <w:lvlText w:val="%1.%2.%3.%4.%5.%6.%7.%8.%9."/>
      <w:lvlJc w:val="left"/>
      <w:pPr>
        <w:ind w:left="10120" w:hanging="1800"/>
      </w:pPr>
      <w:rPr>
        <w:rFonts w:hint="default"/>
      </w:rPr>
    </w:lvl>
  </w:abstractNum>
  <w:abstractNum w:abstractNumId="7" w15:restartNumberingAfterBreak="0">
    <w:nsid w:val="12C3779F"/>
    <w:multiLevelType w:val="hybridMultilevel"/>
    <w:tmpl w:val="46E08FBA"/>
    <w:lvl w:ilvl="0" w:tplc="4CF6E9D6">
      <w:start w:val="1"/>
      <w:numFmt w:val="lowerLetter"/>
      <w:lvlText w:val="%1."/>
      <w:lvlJc w:val="left"/>
      <w:pPr>
        <w:ind w:left="1779" w:hanging="360"/>
      </w:pPr>
      <w:rPr>
        <w:rFonts w:hint="default"/>
      </w:rPr>
    </w:lvl>
    <w:lvl w:ilvl="1" w:tplc="04090019" w:tentative="1">
      <w:start w:val="1"/>
      <w:numFmt w:val="lowerLetter"/>
      <w:lvlText w:val="%2."/>
      <w:lvlJc w:val="left"/>
      <w:pPr>
        <w:ind w:left="2499" w:hanging="360"/>
      </w:pPr>
    </w:lvl>
    <w:lvl w:ilvl="2" w:tplc="0409001B">
      <w:start w:val="1"/>
      <w:numFmt w:val="lowerRoman"/>
      <w:lvlText w:val="%3."/>
      <w:lvlJc w:val="right"/>
      <w:pPr>
        <w:ind w:left="3219" w:hanging="180"/>
      </w:pPr>
    </w:lvl>
    <w:lvl w:ilvl="3" w:tplc="0409000F" w:tentative="1">
      <w:start w:val="1"/>
      <w:numFmt w:val="decimal"/>
      <w:lvlText w:val="%4."/>
      <w:lvlJc w:val="left"/>
      <w:pPr>
        <w:ind w:left="3939" w:hanging="360"/>
      </w:pPr>
    </w:lvl>
    <w:lvl w:ilvl="4" w:tplc="04090019" w:tentative="1">
      <w:start w:val="1"/>
      <w:numFmt w:val="lowerLetter"/>
      <w:lvlText w:val="%5."/>
      <w:lvlJc w:val="left"/>
      <w:pPr>
        <w:ind w:left="4659" w:hanging="360"/>
      </w:pPr>
    </w:lvl>
    <w:lvl w:ilvl="5" w:tplc="0409001B" w:tentative="1">
      <w:start w:val="1"/>
      <w:numFmt w:val="lowerRoman"/>
      <w:lvlText w:val="%6."/>
      <w:lvlJc w:val="right"/>
      <w:pPr>
        <w:ind w:left="5379" w:hanging="180"/>
      </w:pPr>
    </w:lvl>
    <w:lvl w:ilvl="6" w:tplc="0409000F" w:tentative="1">
      <w:start w:val="1"/>
      <w:numFmt w:val="decimal"/>
      <w:lvlText w:val="%7."/>
      <w:lvlJc w:val="left"/>
      <w:pPr>
        <w:ind w:left="6099" w:hanging="360"/>
      </w:pPr>
    </w:lvl>
    <w:lvl w:ilvl="7" w:tplc="04090019" w:tentative="1">
      <w:start w:val="1"/>
      <w:numFmt w:val="lowerLetter"/>
      <w:lvlText w:val="%8."/>
      <w:lvlJc w:val="left"/>
      <w:pPr>
        <w:ind w:left="6819" w:hanging="360"/>
      </w:pPr>
    </w:lvl>
    <w:lvl w:ilvl="8" w:tplc="0409001B" w:tentative="1">
      <w:start w:val="1"/>
      <w:numFmt w:val="lowerRoman"/>
      <w:lvlText w:val="%9."/>
      <w:lvlJc w:val="right"/>
      <w:pPr>
        <w:ind w:left="7539" w:hanging="180"/>
      </w:pPr>
    </w:lvl>
  </w:abstractNum>
  <w:abstractNum w:abstractNumId="8" w15:restartNumberingAfterBreak="0">
    <w:nsid w:val="1327707A"/>
    <w:multiLevelType w:val="hybridMultilevel"/>
    <w:tmpl w:val="C6C63A0A"/>
    <w:lvl w:ilvl="0" w:tplc="8740078C">
      <w:start w:val="4"/>
      <w:numFmt w:val="upperLetter"/>
      <w:lvlText w:val="%1."/>
      <w:lvlJc w:val="left"/>
      <w:pPr>
        <w:ind w:left="4233" w:hanging="360"/>
      </w:pPr>
      <w:rPr>
        <w:rFonts w:hint="default"/>
      </w:rPr>
    </w:lvl>
    <w:lvl w:ilvl="1" w:tplc="04090019" w:tentative="1">
      <w:start w:val="1"/>
      <w:numFmt w:val="lowerLetter"/>
      <w:lvlText w:val="%2."/>
      <w:lvlJc w:val="left"/>
      <w:pPr>
        <w:ind w:left="4953" w:hanging="360"/>
      </w:pPr>
    </w:lvl>
    <w:lvl w:ilvl="2" w:tplc="0409001B">
      <w:start w:val="1"/>
      <w:numFmt w:val="lowerRoman"/>
      <w:lvlText w:val="%3."/>
      <w:lvlJc w:val="right"/>
      <w:pPr>
        <w:ind w:left="5673" w:hanging="180"/>
      </w:pPr>
    </w:lvl>
    <w:lvl w:ilvl="3" w:tplc="0409000F" w:tentative="1">
      <w:start w:val="1"/>
      <w:numFmt w:val="decimal"/>
      <w:lvlText w:val="%4."/>
      <w:lvlJc w:val="left"/>
      <w:pPr>
        <w:ind w:left="6393" w:hanging="360"/>
      </w:pPr>
    </w:lvl>
    <w:lvl w:ilvl="4" w:tplc="04090019" w:tentative="1">
      <w:start w:val="1"/>
      <w:numFmt w:val="lowerLetter"/>
      <w:lvlText w:val="%5."/>
      <w:lvlJc w:val="left"/>
      <w:pPr>
        <w:ind w:left="7113" w:hanging="360"/>
      </w:pPr>
    </w:lvl>
    <w:lvl w:ilvl="5" w:tplc="0409001B" w:tentative="1">
      <w:start w:val="1"/>
      <w:numFmt w:val="lowerRoman"/>
      <w:lvlText w:val="%6."/>
      <w:lvlJc w:val="right"/>
      <w:pPr>
        <w:ind w:left="7833" w:hanging="180"/>
      </w:pPr>
    </w:lvl>
    <w:lvl w:ilvl="6" w:tplc="0409000F" w:tentative="1">
      <w:start w:val="1"/>
      <w:numFmt w:val="decimal"/>
      <w:lvlText w:val="%7."/>
      <w:lvlJc w:val="left"/>
      <w:pPr>
        <w:ind w:left="8553" w:hanging="360"/>
      </w:pPr>
    </w:lvl>
    <w:lvl w:ilvl="7" w:tplc="04090019" w:tentative="1">
      <w:start w:val="1"/>
      <w:numFmt w:val="lowerLetter"/>
      <w:lvlText w:val="%8."/>
      <w:lvlJc w:val="left"/>
      <w:pPr>
        <w:ind w:left="9273" w:hanging="360"/>
      </w:pPr>
    </w:lvl>
    <w:lvl w:ilvl="8" w:tplc="0409001B" w:tentative="1">
      <w:start w:val="1"/>
      <w:numFmt w:val="lowerRoman"/>
      <w:lvlText w:val="%9."/>
      <w:lvlJc w:val="right"/>
      <w:pPr>
        <w:ind w:left="9993" w:hanging="180"/>
      </w:pPr>
    </w:lvl>
  </w:abstractNum>
  <w:abstractNum w:abstractNumId="9" w15:restartNumberingAfterBreak="0">
    <w:nsid w:val="19BD10AC"/>
    <w:multiLevelType w:val="multilevel"/>
    <w:tmpl w:val="784EE262"/>
    <w:lvl w:ilvl="0">
      <w:start w:val="3"/>
      <w:numFmt w:val="decimal"/>
      <w:lvlText w:val="%1."/>
      <w:lvlJc w:val="left"/>
      <w:pPr>
        <w:ind w:left="540" w:hanging="540"/>
      </w:pPr>
      <w:rPr>
        <w:rFonts w:hint="default"/>
      </w:rPr>
    </w:lvl>
    <w:lvl w:ilvl="1">
      <w:start w:val="2"/>
      <w:numFmt w:val="decimal"/>
      <w:lvlText w:val="%1.%2."/>
      <w:lvlJc w:val="left"/>
      <w:pPr>
        <w:ind w:left="1004" w:hanging="540"/>
      </w:pPr>
      <w:rPr>
        <w:rFonts w:hint="default"/>
      </w:rPr>
    </w:lvl>
    <w:lvl w:ilvl="2">
      <w:start w:val="2"/>
      <w:numFmt w:val="decimal"/>
      <w:lvlText w:val="%1.%2.%3."/>
      <w:lvlJc w:val="left"/>
      <w:pPr>
        <w:ind w:left="1648" w:hanging="720"/>
      </w:pPr>
      <w:rPr>
        <w:rFonts w:hint="default"/>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512" w:hanging="1800"/>
      </w:pPr>
      <w:rPr>
        <w:rFonts w:hint="default"/>
      </w:rPr>
    </w:lvl>
  </w:abstractNum>
  <w:abstractNum w:abstractNumId="10" w15:restartNumberingAfterBreak="0">
    <w:nsid w:val="1A2D5F13"/>
    <w:multiLevelType w:val="multilevel"/>
    <w:tmpl w:val="5B6A7900"/>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481D2F"/>
    <w:multiLevelType w:val="hybridMultilevel"/>
    <w:tmpl w:val="A9A6EFA0"/>
    <w:lvl w:ilvl="0" w:tplc="04090005">
      <w:start w:val="1"/>
      <w:numFmt w:val="bullet"/>
      <w:lvlText w:val=""/>
      <w:lvlJc w:val="left"/>
      <w:pPr>
        <w:ind w:left="1100" w:hanging="360"/>
      </w:pPr>
      <w:rPr>
        <w:rFonts w:ascii="Wingdings" w:hAnsi="Wingdings"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2" w15:restartNumberingAfterBreak="0">
    <w:nsid w:val="262040EE"/>
    <w:multiLevelType w:val="hybridMultilevel"/>
    <w:tmpl w:val="7E6A2A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D1F3B09"/>
    <w:multiLevelType w:val="hybridMultilevel"/>
    <w:tmpl w:val="4A02C08C"/>
    <w:lvl w:ilvl="0" w:tplc="04090001">
      <w:start w:val="2"/>
      <w:numFmt w:val="bullet"/>
      <w:lvlText w:val=""/>
      <w:lvlJc w:val="left"/>
      <w:pPr>
        <w:ind w:left="36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40138"/>
    <w:multiLevelType w:val="multilevel"/>
    <w:tmpl w:val="4E101E1A"/>
    <w:styleLink w:val="CurrentList1"/>
    <w:lvl w:ilvl="0">
      <w:start w:val="1"/>
      <w:numFmt w:val="decimal"/>
      <w:lvlText w:val="%1."/>
      <w:lvlJc w:val="left"/>
      <w:pPr>
        <w:ind w:left="360" w:hanging="360"/>
      </w:pPr>
      <w:rPr>
        <w:rFonts w:hint="default"/>
      </w:rPr>
    </w:lvl>
    <w:lvl w:ilvl="1">
      <w:start w:val="2"/>
      <w:numFmt w:val="decimal"/>
      <w:isLgl/>
      <w:lvlText w:val="%1.%2."/>
      <w:lvlJc w:val="left"/>
      <w:pPr>
        <w:ind w:left="218"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31D03C35"/>
    <w:multiLevelType w:val="hybridMultilevel"/>
    <w:tmpl w:val="FCB67652"/>
    <w:lvl w:ilvl="0" w:tplc="56B4B7A0">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81B3291"/>
    <w:multiLevelType w:val="multilevel"/>
    <w:tmpl w:val="67CEA00C"/>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b/>
        <w:bCs/>
      </w:rPr>
    </w:lvl>
    <w:lvl w:ilvl="2">
      <w:start w:val="1"/>
      <w:numFmt w:val="decimal"/>
      <w:lvlText w:val="%1.%2.%3."/>
      <w:lvlJc w:val="left"/>
      <w:pPr>
        <w:ind w:left="1430" w:hanging="720"/>
      </w:pPr>
      <w:rPr>
        <w:rFonts w:hint="default"/>
        <w:b/>
        <w:bCs/>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7" w15:restartNumberingAfterBreak="0">
    <w:nsid w:val="3AF76374"/>
    <w:multiLevelType w:val="hybridMultilevel"/>
    <w:tmpl w:val="64208F3C"/>
    <w:lvl w:ilvl="0" w:tplc="E59AD7A4">
      <w:start w:val="1"/>
      <w:numFmt w:val="lowerLetter"/>
      <w:lvlText w:val="%1."/>
      <w:lvlJc w:val="left"/>
      <w:pPr>
        <w:ind w:left="1779" w:hanging="360"/>
      </w:pPr>
      <w:rPr>
        <w:rFonts w:hint="default"/>
      </w:rPr>
    </w:lvl>
    <w:lvl w:ilvl="1" w:tplc="04090019" w:tentative="1">
      <w:start w:val="1"/>
      <w:numFmt w:val="lowerLetter"/>
      <w:lvlText w:val="%2."/>
      <w:lvlJc w:val="left"/>
      <w:pPr>
        <w:ind w:left="2499" w:hanging="360"/>
      </w:pPr>
    </w:lvl>
    <w:lvl w:ilvl="2" w:tplc="0409001B" w:tentative="1">
      <w:start w:val="1"/>
      <w:numFmt w:val="lowerRoman"/>
      <w:lvlText w:val="%3."/>
      <w:lvlJc w:val="right"/>
      <w:pPr>
        <w:ind w:left="3219" w:hanging="180"/>
      </w:pPr>
    </w:lvl>
    <w:lvl w:ilvl="3" w:tplc="0409000F" w:tentative="1">
      <w:start w:val="1"/>
      <w:numFmt w:val="decimal"/>
      <w:lvlText w:val="%4."/>
      <w:lvlJc w:val="left"/>
      <w:pPr>
        <w:ind w:left="3939" w:hanging="360"/>
      </w:pPr>
    </w:lvl>
    <w:lvl w:ilvl="4" w:tplc="04090019" w:tentative="1">
      <w:start w:val="1"/>
      <w:numFmt w:val="lowerLetter"/>
      <w:lvlText w:val="%5."/>
      <w:lvlJc w:val="left"/>
      <w:pPr>
        <w:ind w:left="4659" w:hanging="360"/>
      </w:pPr>
    </w:lvl>
    <w:lvl w:ilvl="5" w:tplc="0409001B" w:tentative="1">
      <w:start w:val="1"/>
      <w:numFmt w:val="lowerRoman"/>
      <w:lvlText w:val="%6."/>
      <w:lvlJc w:val="right"/>
      <w:pPr>
        <w:ind w:left="5379" w:hanging="180"/>
      </w:pPr>
    </w:lvl>
    <w:lvl w:ilvl="6" w:tplc="0409000F" w:tentative="1">
      <w:start w:val="1"/>
      <w:numFmt w:val="decimal"/>
      <w:lvlText w:val="%7."/>
      <w:lvlJc w:val="left"/>
      <w:pPr>
        <w:ind w:left="6099" w:hanging="360"/>
      </w:pPr>
    </w:lvl>
    <w:lvl w:ilvl="7" w:tplc="04090019" w:tentative="1">
      <w:start w:val="1"/>
      <w:numFmt w:val="lowerLetter"/>
      <w:lvlText w:val="%8."/>
      <w:lvlJc w:val="left"/>
      <w:pPr>
        <w:ind w:left="6819" w:hanging="360"/>
      </w:pPr>
    </w:lvl>
    <w:lvl w:ilvl="8" w:tplc="0409001B" w:tentative="1">
      <w:start w:val="1"/>
      <w:numFmt w:val="lowerRoman"/>
      <w:lvlText w:val="%9."/>
      <w:lvlJc w:val="right"/>
      <w:pPr>
        <w:ind w:left="7539" w:hanging="180"/>
      </w:pPr>
    </w:lvl>
  </w:abstractNum>
  <w:abstractNum w:abstractNumId="18" w15:restartNumberingAfterBreak="0">
    <w:nsid w:val="3B6F5BD2"/>
    <w:multiLevelType w:val="hybridMultilevel"/>
    <w:tmpl w:val="5AE43306"/>
    <w:lvl w:ilvl="0" w:tplc="CB449BB0">
      <w:start w:val="1"/>
      <w:numFmt w:val="lowerLetter"/>
      <w:lvlText w:val="%1."/>
      <w:lvlJc w:val="left"/>
      <w:pPr>
        <w:ind w:left="1353" w:hanging="360"/>
      </w:pPr>
      <w:rPr>
        <w:rFonts w:hint="default"/>
      </w:rPr>
    </w:lvl>
    <w:lvl w:ilvl="1" w:tplc="04090019">
      <w:start w:val="1"/>
      <w:numFmt w:val="lowerLetter"/>
      <w:lvlText w:val="%2."/>
      <w:lvlJc w:val="left"/>
      <w:pPr>
        <w:ind w:left="2433" w:hanging="360"/>
      </w:pPr>
    </w:lvl>
    <w:lvl w:ilvl="2" w:tplc="0409001B">
      <w:start w:val="1"/>
      <w:numFmt w:val="lowerRoman"/>
      <w:lvlText w:val="%3."/>
      <w:lvlJc w:val="right"/>
      <w:pPr>
        <w:ind w:left="3153" w:hanging="180"/>
      </w:pPr>
    </w:lvl>
    <w:lvl w:ilvl="3" w:tplc="0409000F">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9" w15:restartNumberingAfterBreak="0">
    <w:nsid w:val="3CC8115C"/>
    <w:multiLevelType w:val="hybridMultilevel"/>
    <w:tmpl w:val="5132437A"/>
    <w:lvl w:ilvl="0" w:tplc="04090005">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0" w15:restartNumberingAfterBreak="0">
    <w:nsid w:val="3CE01624"/>
    <w:multiLevelType w:val="hybridMultilevel"/>
    <w:tmpl w:val="15C80A9E"/>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1" w15:restartNumberingAfterBreak="0">
    <w:nsid w:val="409C521E"/>
    <w:multiLevelType w:val="hybridMultilevel"/>
    <w:tmpl w:val="C4E28522"/>
    <w:lvl w:ilvl="0" w:tplc="60FC2AAE">
      <w:start w:val="1"/>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2" w15:restartNumberingAfterBreak="0">
    <w:nsid w:val="440067C0"/>
    <w:multiLevelType w:val="hybridMultilevel"/>
    <w:tmpl w:val="DF101BB6"/>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23" w15:restartNumberingAfterBreak="0">
    <w:nsid w:val="44193C0D"/>
    <w:multiLevelType w:val="hybridMultilevel"/>
    <w:tmpl w:val="BDE0D6FC"/>
    <w:lvl w:ilvl="0" w:tplc="878A1C08">
      <w:start w:val="1"/>
      <w:numFmt w:val="lowerLetter"/>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24" w15:restartNumberingAfterBreak="0">
    <w:nsid w:val="47262E20"/>
    <w:multiLevelType w:val="hybridMultilevel"/>
    <w:tmpl w:val="579ECDB8"/>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8011DB0"/>
    <w:multiLevelType w:val="multilevel"/>
    <w:tmpl w:val="658C0772"/>
    <w:lvl w:ilvl="0">
      <w:start w:val="5"/>
      <w:numFmt w:val="decimal"/>
      <w:lvlText w:val="%1."/>
      <w:lvlJc w:val="left"/>
      <w:pPr>
        <w:ind w:left="360" w:hanging="360"/>
      </w:pPr>
      <w:rPr>
        <w:rFonts w:hint="default"/>
        <w:i w:val="0"/>
      </w:rPr>
    </w:lvl>
    <w:lvl w:ilvl="1">
      <w:start w:val="1"/>
      <w:numFmt w:val="decimal"/>
      <w:lvlText w:val="%1.%2."/>
      <w:lvlJc w:val="left"/>
      <w:pPr>
        <w:ind w:left="1400" w:hanging="360"/>
      </w:pPr>
      <w:rPr>
        <w:rFonts w:hint="default"/>
        <w:i w:val="0"/>
      </w:rPr>
    </w:lvl>
    <w:lvl w:ilvl="2">
      <w:start w:val="1"/>
      <w:numFmt w:val="decimal"/>
      <w:lvlText w:val="%1.%2.%3."/>
      <w:lvlJc w:val="left"/>
      <w:pPr>
        <w:ind w:left="2800" w:hanging="720"/>
      </w:pPr>
      <w:rPr>
        <w:rFonts w:hint="default"/>
        <w:i w:val="0"/>
      </w:rPr>
    </w:lvl>
    <w:lvl w:ilvl="3">
      <w:start w:val="1"/>
      <w:numFmt w:val="decimal"/>
      <w:lvlText w:val="%1.%2.%3.%4."/>
      <w:lvlJc w:val="left"/>
      <w:pPr>
        <w:ind w:left="3840" w:hanging="720"/>
      </w:pPr>
      <w:rPr>
        <w:rFonts w:hint="default"/>
        <w:i w:val="0"/>
      </w:rPr>
    </w:lvl>
    <w:lvl w:ilvl="4">
      <w:start w:val="1"/>
      <w:numFmt w:val="decimal"/>
      <w:lvlText w:val="%1.%2.%3.%4.%5."/>
      <w:lvlJc w:val="left"/>
      <w:pPr>
        <w:ind w:left="5240" w:hanging="1080"/>
      </w:pPr>
      <w:rPr>
        <w:rFonts w:hint="default"/>
        <w:i w:val="0"/>
      </w:rPr>
    </w:lvl>
    <w:lvl w:ilvl="5">
      <w:start w:val="1"/>
      <w:numFmt w:val="decimal"/>
      <w:lvlText w:val="%1.%2.%3.%4.%5.%6."/>
      <w:lvlJc w:val="left"/>
      <w:pPr>
        <w:ind w:left="6280" w:hanging="1080"/>
      </w:pPr>
      <w:rPr>
        <w:rFonts w:hint="default"/>
        <w:i w:val="0"/>
      </w:rPr>
    </w:lvl>
    <w:lvl w:ilvl="6">
      <w:start w:val="1"/>
      <w:numFmt w:val="decimal"/>
      <w:lvlText w:val="%1.%2.%3.%4.%5.%6.%7."/>
      <w:lvlJc w:val="left"/>
      <w:pPr>
        <w:ind w:left="7680" w:hanging="1440"/>
      </w:pPr>
      <w:rPr>
        <w:rFonts w:hint="default"/>
        <w:i w:val="0"/>
      </w:rPr>
    </w:lvl>
    <w:lvl w:ilvl="7">
      <w:start w:val="1"/>
      <w:numFmt w:val="decimal"/>
      <w:lvlText w:val="%1.%2.%3.%4.%5.%6.%7.%8."/>
      <w:lvlJc w:val="left"/>
      <w:pPr>
        <w:ind w:left="8720" w:hanging="1440"/>
      </w:pPr>
      <w:rPr>
        <w:rFonts w:hint="default"/>
        <w:i w:val="0"/>
      </w:rPr>
    </w:lvl>
    <w:lvl w:ilvl="8">
      <w:start w:val="1"/>
      <w:numFmt w:val="decimal"/>
      <w:lvlText w:val="%1.%2.%3.%4.%5.%6.%7.%8.%9."/>
      <w:lvlJc w:val="left"/>
      <w:pPr>
        <w:ind w:left="10120" w:hanging="1800"/>
      </w:pPr>
      <w:rPr>
        <w:rFonts w:hint="default"/>
        <w:i w:val="0"/>
      </w:rPr>
    </w:lvl>
  </w:abstractNum>
  <w:abstractNum w:abstractNumId="26" w15:restartNumberingAfterBreak="0">
    <w:nsid w:val="4D144D57"/>
    <w:multiLevelType w:val="hybridMultilevel"/>
    <w:tmpl w:val="6EF63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F6070B"/>
    <w:multiLevelType w:val="hybridMultilevel"/>
    <w:tmpl w:val="C16CFA6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2124F4"/>
    <w:multiLevelType w:val="hybridMultilevel"/>
    <w:tmpl w:val="ADF8AE00"/>
    <w:lvl w:ilvl="0" w:tplc="04090005">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9" w15:restartNumberingAfterBreak="0">
    <w:nsid w:val="5B307EFC"/>
    <w:multiLevelType w:val="multilevel"/>
    <w:tmpl w:val="1856F0F6"/>
    <w:lvl w:ilvl="0">
      <w:start w:val="3"/>
      <w:numFmt w:val="decimal"/>
      <w:lvlText w:val="%1."/>
      <w:lvlJc w:val="left"/>
      <w:pPr>
        <w:ind w:left="400" w:hanging="400"/>
      </w:pPr>
      <w:rPr>
        <w:rFonts w:hint="default"/>
        <w:b w:val="0"/>
        <w:i w:val="0"/>
      </w:rPr>
    </w:lvl>
    <w:lvl w:ilvl="1">
      <w:start w:val="1"/>
      <w:numFmt w:val="decimal"/>
      <w:lvlText w:val="%1.%2."/>
      <w:lvlJc w:val="left"/>
      <w:pPr>
        <w:ind w:left="1080" w:hanging="720"/>
      </w:pPr>
      <w:rPr>
        <w:rFonts w:hint="default"/>
        <w:b/>
        <w:bCs w:val="0"/>
        <w:i w:val="0"/>
      </w:rPr>
    </w:lvl>
    <w:lvl w:ilvl="2">
      <w:start w:val="1"/>
      <w:numFmt w:val="decimal"/>
      <w:lvlText w:val="%1.%2.%3."/>
      <w:lvlJc w:val="left"/>
      <w:pPr>
        <w:ind w:left="2280" w:hanging="720"/>
      </w:pPr>
      <w:rPr>
        <w:rFonts w:hint="default"/>
        <w:b/>
        <w:bCs w:val="0"/>
        <w:i w:val="0"/>
      </w:rPr>
    </w:lvl>
    <w:lvl w:ilvl="3">
      <w:start w:val="1"/>
      <w:numFmt w:val="decimal"/>
      <w:lvlText w:val="%1.%2.%3.%4."/>
      <w:lvlJc w:val="left"/>
      <w:pPr>
        <w:ind w:left="2499" w:hanging="1080"/>
      </w:pPr>
      <w:rPr>
        <w:rFonts w:hint="default"/>
        <w:b/>
        <w:bCs w:val="0"/>
        <w:i w:val="0"/>
      </w:rPr>
    </w:lvl>
    <w:lvl w:ilvl="4">
      <w:start w:val="1"/>
      <w:numFmt w:val="decimal"/>
      <w:lvlText w:val="%1.%2.%3.%4.%5."/>
      <w:lvlJc w:val="left"/>
      <w:pPr>
        <w:ind w:left="2520" w:hanging="1080"/>
      </w:pPr>
      <w:rPr>
        <w:rFonts w:hint="default"/>
        <w:b w:val="0"/>
        <w:i w:val="0"/>
      </w:rPr>
    </w:lvl>
    <w:lvl w:ilvl="5">
      <w:start w:val="1"/>
      <w:numFmt w:val="decimal"/>
      <w:lvlText w:val="%1.%2.%3.%4.%5.%6."/>
      <w:lvlJc w:val="left"/>
      <w:pPr>
        <w:ind w:left="3240" w:hanging="1440"/>
      </w:pPr>
      <w:rPr>
        <w:rFonts w:hint="default"/>
        <w:b w:val="0"/>
        <w:i w:val="0"/>
      </w:rPr>
    </w:lvl>
    <w:lvl w:ilvl="6">
      <w:start w:val="1"/>
      <w:numFmt w:val="decimal"/>
      <w:lvlText w:val="%1.%2.%3.%4.%5.%6.%7."/>
      <w:lvlJc w:val="left"/>
      <w:pPr>
        <w:ind w:left="3600" w:hanging="1440"/>
      </w:pPr>
      <w:rPr>
        <w:rFonts w:hint="default"/>
        <w:b w:val="0"/>
        <w:i w:val="0"/>
      </w:rPr>
    </w:lvl>
    <w:lvl w:ilvl="7">
      <w:start w:val="1"/>
      <w:numFmt w:val="decimal"/>
      <w:lvlText w:val="%1.%2.%3.%4.%5.%6.%7.%8."/>
      <w:lvlJc w:val="left"/>
      <w:pPr>
        <w:ind w:left="4320" w:hanging="1800"/>
      </w:pPr>
      <w:rPr>
        <w:rFonts w:hint="default"/>
        <w:b w:val="0"/>
        <w:i w:val="0"/>
      </w:rPr>
    </w:lvl>
    <w:lvl w:ilvl="8">
      <w:start w:val="1"/>
      <w:numFmt w:val="decimal"/>
      <w:lvlText w:val="%1.%2.%3.%4.%5.%6.%7.%8.%9."/>
      <w:lvlJc w:val="left"/>
      <w:pPr>
        <w:ind w:left="4680" w:hanging="1800"/>
      </w:pPr>
      <w:rPr>
        <w:rFonts w:hint="default"/>
        <w:b w:val="0"/>
        <w:i w:val="0"/>
      </w:rPr>
    </w:lvl>
  </w:abstractNum>
  <w:abstractNum w:abstractNumId="30" w15:restartNumberingAfterBreak="0">
    <w:nsid w:val="5BB624C4"/>
    <w:multiLevelType w:val="hybridMultilevel"/>
    <w:tmpl w:val="56F089B4"/>
    <w:lvl w:ilvl="0" w:tplc="04090005">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1" w15:restartNumberingAfterBreak="0">
    <w:nsid w:val="5C0337DD"/>
    <w:multiLevelType w:val="hybridMultilevel"/>
    <w:tmpl w:val="9D6EFC30"/>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2" w15:restartNumberingAfterBreak="0">
    <w:nsid w:val="727E2047"/>
    <w:multiLevelType w:val="hybridMultilevel"/>
    <w:tmpl w:val="24BA6942"/>
    <w:lvl w:ilvl="0" w:tplc="1548D94E">
      <w:start w:val="3"/>
      <w:numFmt w:val="bullet"/>
      <w:lvlText w:val=""/>
      <w:lvlJc w:val="left"/>
      <w:pPr>
        <w:ind w:left="1211" w:hanging="360"/>
      </w:pPr>
      <w:rPr>
        <w:rFonts w:ascii="Wingdings" w:eastAsia="Times New Roman" w:hAnsi="Wingdings"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72A32588"/>
    <w:multiLevelType w:val="multilevel"/>
    <w:tmpl w:val="1254759C"/>
    <w:lvl w:ilvl="0">
      <w:start w:val="4"/>
      <w:numFmt w:val="decimal"/>
      <w:lvlText w:val="%1."/>
      <w:lvlJc w:val="left"/>
      <w:pPr>
        <w:ind w:left="540" w:hanging="540"/>
      </w:pPr>
      <w:rPr>
        <w:rFonts w:hint="default"/>
      </w:rPr>
    </w:lvl>
    <w:lvl w:ilvl="1">
      <w:start w:val="1"/>
      <w:numFmt w:val="decimal"/>
      <w:lvlText w:val="%1.%2."/>
      <w:lvlJc w:val="left"/>
      <w:pPr>
        <w:ind w:left="933" w:hanging="54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899" w:hanging="72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045" w:hanging="1080"/>
      </w:pPr>
      <w:rPr>
        <w:rFonts w:hint="default"/>
      </w:rPr>
    </w:lvl>
    <w:lvl w:ilvl="6">
      <w:start w:val="1"/>
      <w:numFmt w:val="decimal"/>
      <w:lvlText w:val="%1.%2.%3.%4.%5.%6.%7."/>
      <w:lvlJc w:val="left"/>
      <w:pPr>
        <w:ind w:left="3798" w:hanging="1440"/>
      </w:pPr>
      <w:rPr>
        <w:rFonts w:hint="default"/>
      </w:rPr>
    </w:lvl>
    <w:lvl w:ilvl="7">
      <w:start w:val="1"/>
      <w:numFmt w:val="decimal"/>
      <w:lvlText w:val="%1.%2.%3.%4.%5.%6.%7.%8."/>
      <w:lvlJc w:val="left"/>
      <w:pPr>
        <w:ind w:left="4191" w:hanging="1440"/>
      </w:pPr>
      <w:rPr>
        <w:rFonts w:hint="default"/>
      </w:rPr>
    </w:lvl>
    <w:lvl w:ilvl="8">
      <w:start w:val="1"/>
      <w:numFmt w:val="decimal"/>
      <w:lvlText w:val="%1.%2.%3.%4.%5.%6.%7.%8.%9."/>
      <w:lvlJc w:val="left"/>
      <w:pPr>
        <w:ind w:left="4944" w:hanging="1800"/>
      </w:pPr>
      <w:rPr>
        <w:rFonts w:hint="default"/>
      </w:rPr>
    </w:lvl>
  </w:abstractNum>
  <w:num w:numId="1">
    <w:abstractNumId w:val="21"/>
  </w:num>
  <w:num w:numId="2">
    <w:abstractNumId w:val="2"/>
  </w:num>
  <w:num w:numId="3">
    <w:abstractNumId w:val="12"/>
  </w:num>
  <w:num w:numId="4">
    <w:abstractNumId w:val="10"/>
  </w:num>
  <w:num w:numId="5">
    <w:abstractNumId w:val="15"/>
  </w:num>
  <w:num w:numId="6">
    <w:abstractNumId w:val="13"/>
  </w:num>
  <w:num w:numId="7">
    <w:abstractNumId w:val="28"/>
  </w:num>
  <w:num w:numId="8">
    <w:abstractNumId w:val="22"/>
  </w:num>
  <w:num w:numId="9">
    <w:abstractNumId w:val="27"/>
  </w:num>
  <w:num w:numId="10">
    <w:abstractNumId w:val="32"/>
  </w:num>
  <w:num w:numId="11">
    <w:abstractNumId w:val="14"/>
  </w:num>
  <w:num w:numId="12">
    <w:abstractNumId w:val="16"/>
  </w:num>
  <w:num w:numId="13">
    <w:abstractNumId w:val="11"/>
  </w:num>
  <w:num w:numId="14">
    <w:abstractNumId w:val="19"/>
  </w:num>
  <w:num w:numId="15">
    <w:abstractNumId w:val="0"/>
  </w:num>
  <w:num w:numId="16">
    <w:abstractNumId w:val="29"/>
  </w:num>
  <w:num w:numId="17">
    <w:abstractNumId w:val="9"/>
  </w:num>
  <w:num w:numId="18">
    <w:abstractNumId w:val="1"/>
  </w:num>
  <w:num w:numId="19">
    <w:abstractNumId w:val="24"/>
  </w:num>
  <w:num w:numId="20">
    <w:abstractNumId w:val="4"/>
  </w:num>
  <w:num w:numId="21">
    <w:abstractNumId w:val="33"/>
  </w:num>
  <w:num w:numId="22">
    <w:abstractNumId w:val="26"/>
  </w:num>
  <w:num w:numId="23">
    <w:abstractNumId w:val="30"/>
  </w:num>
  <w:num w:numId="24">
    <w:abstractNumId w:val="31"/>
  </w:num>
  <w:num w:numId="25">
    <w:abstractNumId w:val="25"/>
  </w:num>
  <w:num w:numId="26">
    <w:abstractNumId w:val="20"/>
  </w:num>
  <w:num w:numId="27">
    <w:abstractNumId w:val="3"/>
  </w:num>
  <w:num w:numId="28">
    <w:abstractNumId w:val="5"/>
  </w:num>
  <w:num w:numId="29">
    <w:abstractNumId w:val="17"/>
  </w:num>
  <w:num w:numId="30">
    <w:abstractNumId w:val="18"/>
  </w:num>
  <w:num w:numId="31">
    <w:abstractNumId w:val="8"/>
  </w:num>
  <w:num w:numId="32">
    <w:abstractNumId w:val="7"/>
  </w:num>
  <w:num w:numId="33">
    <w:abstractNumId w:val="23"/>
  </w:num>
  <w:num w:numId="34">
    <w:abstractNumId w:val="6"/>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en Thi Thanh Sang">
    <w15:presenceInfo w15:providerId="None" w15:userId="Nguyen Thi Thanh Sang"/>
  </w15:person>
  <w15:person w15:author="HO DANG PHUONG NGOC">
    <w15:presenceInfo w15:providerId="AD" w15:userId="S::ititiu17058@student.hcmiu.edu.vn::0b73104a-f19c-416d-b982-22bde5c662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BD8"/>
    <w:rsid w:val="0000131E"/>
    <w:rsid w:val="00001CE7"/>
    <w:rsid w:val="00003D5A"/>
    <w:rsid w:val="00006125"/>
    <w:rsid w:val="00006B7D"/>
    <w:rsid w:val="0000711D"/>
    <w:rsid w:val="0000716B"/>
    <w:rsid w:val="000074EF"/>
    <w:rsid w:val="000105C9"/>
    <w:rsid w:val="0001196D"/>
    <w:rsid w:val="00011E1E"/>
    <w:rsid w:val="00012585"/>
    <w:rsid w:val="00015D14"/>
    <w:rsid w:val="000167BC"/>
    <w:rsid w:val="00023566"/>
    <w:rsid w:val="000238AE"/>
    <w:rsid w:val="0002650F"/>
    <w:rsid w:val="00027D37"/>
    <w:rsid w:val="000311A5"/>
    <w:rsid w:val="00033A19"/>
    <w:rsid w:val="00036245"/>
    <w:rsid w:val="00036793"/>
    <w:rsid w:val="00042DA8"/>
    <w:rsid w:val="00043D8F"/>
    <w:rsid w:val="000446AE"/>
    <w:rsid w:val="000458F4"/>
    <w:rsid w:val="00045AF7"/>
    <w:rsid w:val="00045B1F"/>
    <w:rsid w:val="000466A2"/>
    <w:rsid w:val="000476C5"/>
    <w:rsid w:val="00052E59"/>
    <w:rsid w:val="00054DE3"/>
    <w:rsid w:val="00060305"/>
    <w:rsid w:val="00066CD5"/>
    <w:rsid w:val="0007015C"/>
    <w:rsid w:val="00070736"/>
    <w:rsid w:val="0007278A"/>
    <w:rsid w:val="00076547"/>
    <w:rsid w:val="00080405"/>
    <w:rsid w:val="00080AE6"/>
    <w:rsid w:val="000820CD"/>
    <w:rsid w:val="00082DD6"/>
    <w:rsid w:val="00083BDF"/>
    <w:rsid w:val="00083DC8"/>
    <w:rsid w:val="000845B7"/>
    <w:rsid w:val="000860BE"/>
    <w:rsid w:val="000863E7"/>
    <w:rsid w:val="000943F5"/>
    <w:rsid w:val="0009466D"/>
    <w:rsid w:val="000962C0"/>
    <w:rsid w:val="0009634E"/>
    <w:rsid w:val="00096992"/>
    <w:rsid w:val="00097C41"/>
    <w:rsid w:val="000A035B"/>
    <w:rsid w:val="000A2516"/>
    <w:rsid w:val="000A286B"/>
    <w:rsid w:val="000A491B"/>
    <w:rsid w:val="000A76FC"/>
    <w:rsid w:val="000A7B2D"/>
    <w:rsid w:val="000C0D6E"/>
    <w:rsid w:val="000C5035"/>
    <w:rsid w:val="000C752C"/>
    <w:rsid w:val="000D061B"/>
    <w:rsid w:val="000D5568"/>
    <w:rsid w:val="000D5B1E"/>
    <w:rsid w:val="000D7E11"/>
    <w:rsid w:val="000E2560"/>
    <w:rsid w:val="000E3A61"/>
    <w:rsid w:val="000E44C0"/>
    <w:rsid w:val="000E4F2C"/>
    <w:rsid w:val="000E7CC8"/>
    <w:rsid w:val="000F1575"/>
    <w:rsid w:val="000F29D8"/>
    <w:rsid w:val="000F3A7B"/>
    <w:rsid w:val="000F44FF"/>
    <w:rsid w:val="001012F1"/>
    <w:rsid w:val="001027D4"/>
    <w:rsid w:val="0010301A"/>
    <w:rsid w:val="00106622"/>
    <w:rsid w:val="001101E1"/>
    <w:rsid w:val="00111CDC"/>
    <w:rsid w:val="0011339A"/>
    <w:rsid w:val="00114845"/>
    <w:rsid w:val="00115A02"/>
    <w:rsid w:val="0012047A"/>
    <w:rsid w:val="00122BF8"/>
    <w:rsid w:val="00124D41"/>
    <w:rsid w:val="00126317"/>
    <w:rsid w:val="00130108"/>
    <w:rsid w:val="0013078B"/>
    <w:rsid w:val="00131310"/>
    <w:rsid w:val="00132065"/>
    <w:rsid w:val="001344DF"/>
    <w:rsid w:val="00141065"/>
    <w:rsid w:val="001422E8"/>
    <w:rsid w:val="00142CBE"/>
    <w:rsid w:val="00145035"/>
    <w:rsid w:val="001454AE"/>
    <w:rsid w:val="001478B2"/>
    <w:rsid w:val="001516E1"/>
    <w:rsid w:val="00153FDD"/>
    <w:rsid w:val="001552CA"/>
    <w:rsid w:val="0015762C"/>
    <w:rsid w:val="001577A2"/>
    <w:rsid w:val="00157A52"/>
    <w:rsid w:val="00161950"/>
    <w:rsid w:val="001630AF"/>
    <w:rsid w:val="0016636C"/>
    <w:rsid w:val="00170AD8"/>
    <w:rsid w:val="0017144C"/>
    <w:rsid w:val="00171BAB"/>
    <w:rsid w:val="00171BF7"/>
    <w:rsid w:val="001732E8"/>
    <w:rsid w:val="00174124"/>
    <w:rsid w:val="001758F2"/>
    <w:rsid w:val="00177345"/>
    <w:rsid w:val="001867F7"/>
    <w:rsid w:val="00187DC7"/>
    <w:rsid w:val="00190C72"/>
    <w:rsid w:val="00190F94"/>
    <w:rsid w:val="00192AC5"/>
    <w:rsid w:val="00192AEE"/>
    <w:rsid w:val="00195416"/>
    <w:rsid w:val="00197CCB"/>
    <w:rsid w:val="001A0530"/>
    <w:rsid w:val="001A0AE7"/>
    <w:rsid w:val="001A15EF"/>
    <w:rsid w:val="001A17ED"/>
    <w:rsid w:val="001A2E42"/>
    <w:rsid w:val="001A5DF5"/>
    <w:rsid w:val="001B153B"/>
    <w:rsid w:val="001B4C80"/>
    <w:rsid w:val="001B56FD"/>
    <w:rsid w:val="001C3617"/>
    <w:rsid w:val="001C727A"/>
    <w:rsid w:val="001D16A9"/>
    <w:rsid w:val="001D1A81"/>
    <w:rsid w:val="001D3159"/>
    <w:rsid w:val="001D4DEF"/>
    <w:rsid w:val="001D6593"/>
    <w:rsid w:val="001D6B7C"/>
    <w:rsid w:val="001E5CFA"/>
    <w:rsid w:val="001E6C1F"/>
    <w:rsid w:val="001E71D8"/>
    <w:rsid w:val="001F0996"/>
    <w:rsid w:val="001F2F2D"/>
    <w:rsid w:val="001F3CB7"/>
    <w:rsid w:val="001F6007"/>
    <w:rsid w:val="001F75DF"/>
    <w:rsid w:val="0020099F"/>
    <w:rsid w:val="002028F8"/>
    <w:rsid w:val="002062E7"/>
    <w:rsid w:val="002122AB"/>
    <w:rsid w:val="00213040"/>
    <w:rsid w:val="0021774B"/>
    <w:rsid w:val="00224772"/>
    <w:rsid w:val="00224BFB"/>
    <w:rsid w:val="002266E1"/>
    <w:rsid w:val="00227611"/>
    <w:rsid w:val="002301B4"/>
    <w:rsid w:val="0023056D"/>
    <w:rsid w:val="00231410"/>
    <w:rsid w:val="002317E9"/>
    <w:rsid w:val="00234B13"/>
    <w:rsid w:val="00235232"/>
    <w:rsid w:val="0024052D"/>
    <w:rsid w:val="00244553"/>
    <w:rsid w:val="0024664C"/>
    <w:rsid w:val="00247446"/>
    <w:rsid w:val="002476D2"/>
    <w:rsid w:val="0024774B"/>
    <w:rsid w:val="00255F20"/>
    <w:rsid w:val="00256B33"/>
    <w:rsid w:val="00262CC2"/>
    <w:rsid w:val="00263C58"/>
    <w:rsid w:val="00267C86"/>
    <w:rsid w:val="00270039"/>
    <w:rsid w:val="00270AAA"/>
    <w:rsid w:val="00270F19"/>
    <w:rsid w:val="002713B3"/>
    <w:rsid w:val="002805EA"/>
    <w:rsid w:val="002822B7"/>
    <w:rsid w:val="0028270F"/>
    <w:rsid w:val="0028658A"/>
    <w:rsid w:val="002867C0"/>
    <w:rsid w:val="00286B21"/>
    <w:rsid w:val="002879BD"/>
    <w:rsid w:val="00291A35"/>
    <w:rsid w:val="00293330"/>
    <w:rsid w:val="0029465D"/>
    <w:rsid w:val="002A15D5"/>
    <w:rsid w:val="002A6D3A"/>
    <w:rsid w:val="002B0C5D"/>
    <w:rsid w:val="002B169A"/>
    <w:rsid w:val="002B194A"/>
    <w:rsid w:val="002C3671"/>
    <w:rsid w:val="002C3E9A"/>
    <w:rsid w:val="002C43E0"/>
    <w:rsid w:val="002C56AC"/>
    <w:rsid w:val="002C61C5"/>
    <w:rsid w:val="002D1F5F"/>
    <w:rsid w:val="002D24AA"/>
    <w:rsid w:val="002D2B4E"/>
    <w:rsid w:val="002D3BE4"/>
    <w:rsid w:val="002D443F"/>
    <w:rsid w:val="002D7A32"/>
    <w:rsid w:val="002E30F9"/>
    <w:rsid w:val="002E3642"/>
    <w:rsid w:val="002E7CB5"/>
    <w:rsid w:val="002F138F"/>
    <w:rsid w:val="002F16F9"/>
    <w:rsid w:val="002F2D43"/>
    <w:rsid w:val="002F3DAB"/>
    <w:rsid w:val="002F5445"/>
    <w:rsid w:val="002F5C65"/>
    <w:rsid w:val="002F6248"/>
    <w:rsid w:val="00303AC7"/>
    <w:rsid w:val="003042B2"/>
    <w:rsid w:val="00305838"/>
    <w:rsid w:val="00305F40"/>
    <w:rsid w:val="00306CE8"/>
    <w:rsid w:val="003129D5"/>
    <w:rsid w:val="00315006"/>
    <w:rsid w:val="0031666A"/>
    <w:rsid w:val="0031676C"/>
    <w:rsid w:val="003171A8"/>
    <w:rsid w:val="00317343"/>
    <w:rsid w:val="003336BB"/>
    <w:rsid w:val="0033567A"/>
    <w:rsid w:val="00336DD4"/>
    <w:rsid w:val="00340DF0"/>
    <w:rsid w:val="00343104"/>
    <w:rsid w:val="00343844"/>
    <w:rsid w:val="003439A6"/>
    <w:rsid w:val="003453CA"/>
    <w:rsid w:val="00352066"/>
    <w:rsid w:val="00354E04"/>
    <w:rsid w:val="003565DE"/>
    <w:rsid w:val="00356B09"/>
    <w:rsid w:val="0035758B"/>
    <w:rsid w:val="003628CE"/>
    <w:rsid w:val="00363AC9"/>
    <w:rsid w:val="00365EA6"/>
    <w:rsid w:val="00366002"/>
    <w:rsid w:val="003746E3"/>
    <w:rsid w:val="00383428"/>
    <w:rsid w:val="00386B27"/>
    <w:rsid w:val="0039245C"/>
    <w:rsid w:val="003937CE"/>
    <w:rsid w:val="00394520"/>
    <w:rsid w:val="00395A9C"/>
    <w:rsid w:val="00396193"/>
    <w:rsid w:val="003A7428"/>
    <w:rsid w:val="003B05F0"/>
    <w:rsid w:val="003B0C6E"/>
    <w:rsid w:val="003B351E"/>
    <w:rsid w:val="003B3CCB"/>
    <w:rsid w:val="003B7F92"/>
    <w:rsid w:val="003C0DD6"/>
    <w:rsid w:val="003C4C82"/>
    <w:rsid w:val="003D2AD2"/>
    <w:rsid w:val="003D2D52"/>
    <w:rsid w:val="003D3700"/>
    <w:rsid w:val="003D49DD"/>
    <w:rsid w:val="003D5ECB"/>
    <w:rsid w:val="003E13E9"/>
    <w:rsid w:val="003E1B10"/>
    <w:rsid w:val="003E1B92"/>
    <w:rsid w:val="003E1C82"/>
    <w:rsid w:val="003E300A"/>
    <w:rsid w:val="003E3389"/>
    <w:rsid w:val="003E77E5"/>
    <w:rsid w:val="003E7F0D"/>
    <w:rsid w:val="003F08C4"/>
    <w:rsid w:val="003F5AE7"/>
    <w:rsid w:val="003F657C"/>
    <w:rsid w:val="003F7FE4"/>
    <w:rsid w:val="00401472"/>
    <w:rsid w:val="0040155F"/>
    <w:rsid w:val="00405C35"/>
    <w:rsid w:val="004062AF"/>
    <w:rsid w:val="00406A42"/>
    <w:rsid w:val="004129A9"/>
    <w:rsid w:val="0041374B"/>
    <w:rsid w:val="0041614D"/>
    <w:rsid w:val="00417EC4"/>
    <w:rsid w:val="00417F56"/>
    <w:rsid w:val="00421E8A"/>
    <w:rsid w:val="00422FD4"/>
    <w:rsid w:val="00427AE7"/>
    <w:rsid w:val="00427D3F"/>
    <w:rsid w:val="00435722"/>
    <w:rsid w:val="00436B32"/>
    <w:rsid w:val="00442B03"/>
    <w:rsid w:val="00443BF8"/>
    <w:rsid w:val="0044513B"/>
    <w:rsid w:val="004514B2"/>
    <w:rsid w:val="00461087"/>
    <w:rsid w:val="00461F4E"/>
    <w:rsid w:val="00462607"/>
    <w:rsid w:val="004634E6"/>
    <w:rsid w:val="004639D1"/>
    <w:rsid w:val="00463BDB"/>
    <w:rsid w:val="00463DB7"/>
    <w:rsid w:val="00470329"/>
    <w:rsid w:val="00475AB8"/>
    <w:rsid w:val="0047717E"/>
    <w:rsid w:val="00481DCB"/>
    <w:rsid w:val="00484BA9"/>
    <w:rsid w:val="00485AAB"/>
    <w:rsid w:val="004906E2"/>
    <w:rsid w:val="00491482"/>
    <w:rsid w:val="00494C9C"/>
    <w:rsid w:val="004A09EB"/>
    <w:rsid w:val="004A31E1"/>
    <w:rsid w:val="004A6EBD"/>
    <w:rsid w:val="004A7062"/>
    <w:rsid w:val="004B0FB4"/>
    <w:rsid w:val="004B27C2"/>
    <w:rsid w:val="004B307D"/>
    <w:rsid w:val="004B3C11"/>
    <w:rsid w:val="004B55FA"/>
    <w:rsid w:val="004B6091"/>
    <w:rsid w:val="004B62DA"/>
    <w:rsid w:val="004C1933"/>
    <w:rsid w:val="004C1CE8"/>
    <w:rsid w:val="004C6569"/>
    <w:rsid w:val="004D1688"/>
    <w:rsid w:val="004D7DE4"/>
    <w:rsid w:val="004E38DC"/>
    <w:rsid w:val="004E3D32"/>
    <w:rsid w:val="004E4425"/>
    <w:rsid w:val="004E5225"/>
    <w:rsid w:val="004F05BA"/>
    <w:rsid w:val="004F084C"/>
    <w:rsid w:val="004F4A1F"/>
    <w:rsid w:val="004F6577"/>
    <w:rsid w:val="00503ED6"/>
    <w:rsid w:val="0050781B"/>
    <w:rsid w:val="0050794B"/>
    <w:rsid w:val="005107DC"/>
    <w:rsid w:val="00513025"/>
    <w:rsid w:val="005151C6"/>
    <w:rsid w:val="00516934"/>
    <w:rsid w:val="0051720C"/>
    <w:rsid w:val="0051756E"/>
    <w:rsid w:val="00517721"/>
    <w:rsid w:val="005206E7"/>
    <w:rsid w:val="00520835"/>
    <w:rsid w:val="00521403"/>
    <w:rsid w:val="00524952"/>
    <w:rsid w:val="00530393"/>
    <w:rsid w:val="0053398E"/>
    <w:rsid w:val="00534ECD"/>
    <w:rsid w:val="00540C63"/>
    <w:rsid w:val="005441D2"/>
    <w:rsid w:val="005447C2"/>
    <w:rsid w:val="00544BFA"/>
    <w:rsid w:val="00545D67"/>
    <w:rsid w:val="00550349"/>
    <w:rsid w:val="0055102E"/>
    <w:rsid w:val="00551C47"/>
    <w:rsid w:val="0055224E"/>
    <w:rsid w:val="0055415B"/>
    <w:rsid w:val="005571EF"/>
    <w:rsid w:val="00560220"/>
    <w:rsid w:val="0056152B"/>
    <w:rsid w:val="00562586"/>
    <w:rsid w:val="00562634"/>
    <w:rsid w:val="00562730"/>
    <w:rsid w:val="005627C8"/>
    <w:rsid w:val="00562ED0"/>
    <w:rsid w:val="00563351"/>
    <w:rsid w:val="00571CBE"/>
    <w:rsid w:val="00573529"/>
    <w:rsid w:val="005756AA"/>
    <w:rsid w:val="0057714C"/>
    <w:rsid w:val="005802FE"/>
    <w:rsid w:val="00584A6D"/>
    <w:rsid w:val="00586F33"/>
    <w:rsid w:val="00587143"/>
    <w:rsid w:val="00591DE9"/>
    <w:rsid w:val="005942B0"/>
    <w:rsid w:val="005A092F"/>
    <w:rsid w:val="005A1CDF"/>
    <w:rsid w:val="005A3C10"/>
    <w:rsid w:val="005A769B"/>
    <w:rsid w:val="005B3E52"/>
    <w:rsid w:val="005B4B3C"/>
    <w:rsid w:val="005B6BC2"/>
    <w:rsid w:val="005C2BBB"/>
    <w:rsid w:val="005C3115"/>
    <w:rsid w:val="005C3A6B"/>
    <w:rsid w:val="005C3C73"/>
    <w:rsid w:val="005C71EC"/>
    <w:rsid w:val="005D0BBF"/>
    <w:rsid w:val="005E0C38"/>
    <w:rsid w:val="005E214D"/>
    <w:rsid w:val="005E49CC"/>
    <w:rsid w:val="005E4E2A"/>
    <w:rsid w:val="005E5132"/>
    <w:rsid w:val="005E521D"/>
    <w:rsid w:val="005E60AE"/>
    <w:rsid w:val="005E6DFB"/>
    <w:rsid w:val="005F0129"/>
    <w:rsid w:val="005F095B"/>
    <w:rsid w:val="005F1E23"/>
    <w:rsid w:val="005F2430"/>
    <w:rsid w:val="005F5A16"/>
    <w:rsid w:val="005F5A4D"/>
    <w:rsid w:val="00601505"/>
    <w:rsid w:val="00602706"/>
    <w:rsid w:val="00603565"/>
    <w:rsid w:val="006043D5"/>
    <w:rsid w:val="00605AAA"/>
    <w:rsid w:val="00605F79"/>
    <w:rsid w:val="00613CAB"/>
    <w:rsid w:val="00614E01"/>
    <w:rsid w:val="00615C6B"/>
    <w:rsid w:val="00616EDA"/>
    <w:rsid w:val="0062135A"/>
    <w:rsid w:val="00622ABB"/>
    <w:rsid w:val="0062349E"/>
    <w:rsid w:val="00625209"/>
    <w:rsid w:val="0062693F"/>
    <w:rsid w:val="0063047A"/>
    <w:rsid w:val="00631E00"/>
    <w:rsid w:val="00636A4D"/>
    <w:rsid w:val="006409F4"/>
    <w:rsid w:val="00646835"/>
    <w:rsid w:val="006542B0"/>
    <w:rsid w:val="0066164F"/>
    <w:rsid w:val="00661CEC"/>
    <w:rsid w:val="00664452"/>
    <w:rsid w:val="00665931"/>
    <w:rsid w:val="006659B2"/>
    <w:rsid w:val="00666C2A"/>
    <w:rsid w:val="006676B8"/>
    <w:rsid w:val="006700B3"/>
    <w:rsid w:val="00670F92"/>
    <w:rsid w:val="00671068"/>
    <w:rsid w:val="006724DC"/>
    <w:rsid w:val="0067446B"/>
    <w:rsid w:val="00674B6A"/>
    <w:rsid w:val="00676CC3"/>
    <w:rsid w:val="00677FB9"/>
    <w:rsid w:val="006813FF"/>
    <w:rsid w:val="00681A9C"/>
    <w:rsid w:val="00682FFE"/>
    <w:rsid w:val="00685AB0"/>
    <w:rsid w:val="00690FC1"/>
    <w:rsid w:val="00691FFF"/>
    <w:rsid w:val="00693925"/>
    <w:rsid w:val="0069621A"/>
    <w:rsid w:val="006A1556"/>
    <w:rsid w:val="006A2CA6"/>
    <w:rsid w:val="006A2CD7"/>
    <w:rsid w:val="006A4ED1"/>
    <w:rsid w:val="006A5AB2"/>
    <w:rsid w:val="006A6C8A"/>
    <w:rsid w:val="006A709D"/>
    <w:rsid w:val="006B0818"/>
    <w:rsid w:val="006B10E0"/>
    <w:rsid w:val="006B13EE"/>
    <w:rsid w:val="006B2959"/>
    <w:rsid w:val="006B34E4"/>
    <w:rsid w:val="006B7938"/>
    <w:rsid w:val="006C58FE"/>
    <w:rsid w:val="006C5AA9"/>
    <w:rsid w:val="006C66DF"/>
    <w:rsid w:val="006D335A"/>
    <w:rsid w:val="006D4331"/>
    <w:rsid w:val="006D61D8"/>
    <w:rsid w:val="006D73B3"/>
    <w:rsid w:val="006E25C3"/>
    <w:rsid w:val="006E5A69"/>
    <w:rsid w:val="006E6B9D"/>
    <w:rsid w:val="006F018E"/>
    <w:rsid w:val="006F1573"/>
    <w:rsid w:val="006F2005"/>
    <w:rsid w:val="006F21E4"/>
    <w:rsid w:val="006F2F21"/>
    <w:rsid w:val="006F3D96"/>
    <w:rsid w:val="006F491D"/>
    <w:rsid w:val="006F5FD0"/>
    <w:rsid w:val="006F650D"/>
    <w:rsid w:val="006F720A"/>
    <w:rsid w:val="00703D11"/>
    <w:rsid w:val="00707E8C"/>
    <w:rsid w:val="00711A02"/>
    <w:rsid w:val="00711F20"/>
    <w:rsid w:val="00714210"/>
    <w:rsid w:val="007144A3"/>
    <w:rsid w:val="00716583"/>
    <w:rsid w:val="00720525"/>
    <w:rsid w:val="007217F6"/>
    <w:rsid w:val="0072213E"/>
    <w:rsid w:val="00722B7E"/>
    <w:rsid w:val="00724055"/>
    <w:rsid w:val="007240BD"/>
    <w:rsid w:val="00724ECB"/>
    <w:rsid w:val="0072526A"/>
    <w:rsid w:val="00726B7C"/>
    <w:rsid w:val="00726DF8"/>
    <w:rsid w:val="00727FC2"/>
    <w:rsid w:val="00730041"/>
    <w:rsid w:val="00731CBB"/>
    <w:rsid w:val="00744F3E"/>
    <w:rsid w:val="007450D3"/>
    <w:rsid w:val="00745906"/>
    <w:rsid w:val="00751BC3"/>
    <w:rsid w:val="007532B4"/>
    <w:rsid w:val="00754AD9"/>
    <w:rsid w:val="0075548E"/>
    <w:rsid w:val="007576EE"/>
    <w:rsid w:val="00763F14"/>
    <w:rsid w:val="007646CB"/>
    <w:rsid w:val="00772765"/>
    <w:rsid w:val="007758DA"/>
    <w:rsid w:val="00776BA2"/>
    <w:rsid w:val="00776BDA"/>
    <w:rsid w:val="00780CAB"/>
    <w:rsid w:val="00781DF5"/>
    <w:rsid w:val="00781E12"/>
    <w:rsid w:val="00783068"/>
    <w:rsid w:val="007866A0"/>
    <w:rsid w:val="00787658"/>
    <w:rsid w:val="00791154"/>
    <w:rsid w:val="00792DF3"/>
    <w:rsid w:val="007939AE"/>
    <w:rsid w:val="007A0B74"/>
    <w:rsid w:val="007A45C3"/>
    <w:rsid w:val="007A5667"/>
    <w:rsid w:val="007A7525"/>
    <w:rsid w:val="007B5B70"/>
    <w:rsid w:val="007C0A47"/>
    <w:rsid w:val="007C226A"/>
    <w:rsid w:val="007C46E8"/>
    <w:rsid w:val="007C5E91"/>
    <w:rsid w:val="007C74CA"/>
    <w:rsid w:val="007C7DA7"/>
    <w:rsid w:val="007D28E6"/>
    <w:rsid w:val="007D356B"/>
    <w:rsid w:val="007E249E"/>
    <w:rsid w:val="007E26FB"/>
    <w:rsid w:val="007E2CA2"/>
    <w:rsid w:val="007E5F77"/>
    <w:rsid w:val="007E5FCC"/>
    <w:rsid w:val="007E66B1"/>
    <w:rsid w:val="007E6AD4"/>
    <w:rsid w:val="007E70F5"/>
    <w:rsid w:val="007F2426"/>
    <w:rsid w:val="007F6494"/>
    <w:rsid w:val="007F689C"/>
    <w:rsid w:val="0080092A"/>
    <w:rsid w:val="008034A2"/>
    <w:rsid w:val="008106C6"/>
    <w:rsid w:val="008149EF"/>
    <w:rsid w:val="008203BF"/>
    <w:rsid w:val="00820A39"/>
    <w:rsid w:val="00822F0F"/>
    <w:rsid w:val="008237B1"/>
    <w:rsid w:val="00824936"/>
    <w:rsid w:val="00824EAD"/>
    <w:rsid w:val="00825A2D"/>
    <w:rsid w:val="00826C83"/>
    <w:rsid w:val="0083389D"/>
    <w:rsid w:val="00834813"/>
    <w:rsid w:val="0083531B"/>
    <w:rsid w:val="008366AC"/>
    <w:rsid w:val="008442C3"/>
    <w:rsid w:val="00844BCC"/>
    <w:rsid w:val="00845889"/>
    <w:rsid w:val="008463E2"/>
    <w:rsid w:val="008478AA"/>
    <w:rsid w:val="00850204"/>
    <w:rsid w:val="008565C9"/>
    <w:rsid w:val="008570DB"/>
    <w:rsid w:val="0085776A"/>
    <w:rsid w:val="00857B9F"/>
    <w:rsid w:val="0086094F"/>
    <w:rsid w:val="00861353"/>
    <w:rsid w:val="00862A27"/>
    <w:rsid w:val="00864468"/>
    <w:rsid w:val="00864BED"/>
    <w:rsid w:val="00867FF8"/>
    <w:rsid w:val="00871B69"/>
    <w:rsid w:val="008737E7"/>
    <w:rsid w:val="00875A36"/>
    <w:rsid w:val="00876880"/>
    <w:rsid w:val="008770B5"/>
    <w:rsid w:val="0088156C"/>
    <w:rsid w:val="00881DC8"/>
    <w:rsid w:val="00883C2F"/>
    <w:rsid w:val="00883C5E"/>
    <w:rsid w:val="00884CC8"/>
    <w:rsid w:val="0089230F"/>
    <w:rsid w:val="00894A0D"/>
    <w:rsid w:val="00894BBC"/>
    <w:rsid w:val="00895AEE"/>
    <w:rsid w:val="008972AF"/>
    <w:rsid w:val="008A0151"/>
    <w:rsid w:val="008A01FF"/>
    <w:rsid w:val="008A1EAE"/>
    <w:rsid w:val="008A3B20"/>
    <w:rsid w:val="008A511F"/>
    <w:rsid w:val="008A5B22"/>
    <w:rsid w:val="008A6F66"/>
    <w:rsid w:val="008A7659"/>
    <w:rsid w:val="008A7AA8"/>
    <w:rsid w:val="008B10A5"/>
    <w:rsid w:val="008B239A"/>
    <w:rsid w:val="008B269B"/>
    <w:rsid w:val="008B40E9"/>
    <w:rsid w:val="008B4696"/>
    <w:rsid w:val="008B64C6"/>
    <w:rsid w:val="008C0679"/>
    <w:rsid w:val="008C08BF"/>
    <w:rsid w:val="008C2EAC"/>
    <w:rsid w:val="008C5457"/>
    <w:rsid w:val="008C78F0"/>
    <w:rsid w:val="008D00A9"/>
    <w:rsid w:val="008D56FA"/>
    <w:rsid w:val="008D6A54"/>
    <w:rsid w:val="008D6B1F"/>
    <w:rsid w:val="008E1783"/>
    <w:rsid w:val="008E1B25"/>
    <w:rsid w:val="008E2A0F"/>
    <w:rsid w:val="008E4B55"/>
    <w:rsid w:val="008F0938"/>
    <w:rsid w:val="008F0E1F"/>
    <w:rsid w:val="008F3C63"/>
    <w:rsid w:val="008F5B98"/>
    <w:rsid w:val="009025DA"/>
    <w:rsid w:val="00904F03"/>
    <w:rsid w:val="0090566F"/>
    <w:rsid w:val="00911C47"/>
    <w:rsid w:val="00913906"/>
    <w:rsid w:val="009146A4"/>
    <w:rsid w:val="009151D7"/>
    <w:rsid w:val="00915569"/>
    <w:rsid w:val="0091653E"/>
    <w:rsid w:val="0092184A"/>
    <w:rsid w:val="00921C60"/>
    <w:rsid w:val="00925A41"/>
    <w:rsid w:val="00926F0B"/>
    <w:rsid w:val="00934761"/>
    <w:rsid w:val="00935A04"/>
    <w:rsid w:val="0093780B"/>
    <w:rsid w:val="00941F4E"/>
    <w:rsid w:val="00947E30"/>
    <w:rsid w:val="009502D4"/>
    <w:rsid w:val="00950982"/>
    <w:rsid w:val="009526A6"/>
    <w:rsid w:val="00952856"/>
    <w:rsid w:val="00955BDA"/>
    <w:rsid w:val="009564D3"/>
    <w:rsid w:val="009607FF"/>
    <w:rsid w:val="00964186"/>
    <w:rsid w:val="00965336"/>
    <w:rsid w:val="00967DE3"/>
    <w:rsid w:val="00967EB1"/>
    <w:rsid w:val="0097205E"/>
    <w:rsid w:val="00974FFC"/>
    <w:rsid w:val="00975ECB"/>
    <w:rsid w:val="0097636C"/>
    <w:rsid w:val="009838E4"/>
    <w:rsid w:val="00987181"/>
    <w:rsid w:val="00994BD0"/>
    <w:rsid w:val="00995C96"/>
    <w:rsid w:val="009A2A7C"/>
    <w:rsid w:val="009A4725"/>
    <w:rsid w:val="009A6071"/>
    <w:rsid w:val="009A6158"/>
    <w:rsid w:val="009B185B"/>
    <w:rsid w:val="009B22AA"/>
    <w:rsid w:val="009B2380"/>
    <w:rsid w:val="009B4A77"/>
    <w:rsid w:val="009B5E89"/>
    <w:rsid w:val="009C01E5"/>
    <w:rsid w:val="009C2D2C"/>
    <w:rsid w:val="009C35C2"/>
    <w:rsid w:val="009C39CE"/>
    <w:rsid w:val="009C3D76"/>
    <w:rsid w:val="009D1F16"/>
    <w:rsid w:val="009D20CD"/>
    <w:rsid w:val="009D2D45"/>
    <w:rsid w:val="009D43A9"/>
    <w:rsid w:val="009D799E"/>
    <w:rsid w:val="009E5174"/>
    <w:rsid w:val="009E5BF1"/>
    <w:rsid w:val="009E7262"/>
    <w:rsid w:val="009E76AF"/>
    <w:rsid w:val="009F3318"/>
    <w:rsid w:val="009F4E6D"/>
    <w:rsid w:val="009F64E8"/>
    <w:rsid w:val="00A0103B"/>
    <w:rsid w:val="00A01456"/>
    <w:rsid w:val="00A01B96"/>
    <w:rsid w:val="00A065FC"/>
    <w:rsid w:val="00A1002B"/>
    <w:rsid w:val="00A11886"/>
    <w:rsid w:val="00A1567B"/>
    <w:rsid w:val="00A2104C"/>
    <w:rsid w:val="00A23196"/>
    <w:rsid w:val="00A23786"/>
    <w:rsid w:val="00A272F9"/>
    <w:rsid w:val="00A3179C"/>
    <w:rsid w:val="00A345E4"/>
    <w:rsid w:val="00A35E4B"/>
    <w:rsid w:val="00A362A0"/>
    <w:rsid w:val="00A37CBE"/>
    <w:rsid w:val="00A41F01"/>
    <w:rsid w:val="00A45406"/>
    <w:rsid w:val="00A45728"/>
    <w:rsid w:val="00A473BA"/>
    <w:rsid w:val="00A47443"/>
    <w:rsid w:val="00A4767F"/>
    <w:rsid w:val="00A47BC0"/>
    <w:rsid w:val="00A503A9"/>
    <w:rsid w:val="00A50465"/>
    <w:rsid w:val="00A509B5"/>
    <w:rsid w:val="00A50E12"/>
    <w:rsid w:val="00A52013"/>
    <w:rsid w:val="00A54904"/>
    <w:rsid w:val="00A54E71"/>
    <w:rsid w:val="00A55C29"/>
    <w:rsid w:val="00A60F60"/>
    <w:rsid w:val="00A61E40"/>
    <w:rsid w:val="00A6434F"/>
    <w:rsid w:val="00A64905"/>
    <w:rsid w:val="00A64C32"/>
    <w:rsid w:val="00A66548"/>
    <w:rsid w:val="00A713E3"/>
    <w:rsid w:val="00A71FD1"/>
    <w:rsid w:val="00A75F38"/>
    <w:rsid w:val="00A7746D"/>
    <w:rsid w:val="00A80A8E"/>
    <w:rsid w:val="00A811DC"/>
    <w:rsid w:val="00A937C2"/>
    <w:rsid w:val="00A94C30"/>
    <w:rsid w:val="00AA1016"/>
    <w:rsid w:val="00AA1AA8"/>
    <w:rsid w:val="00AA208F"/>
    <w:rsid w:val="00AA339F"/>
    <w:rsid w:val="00AA71B9"/>
    <w:rsid w:val="00AA7511"/>
    <w:rsid w:val="00AB0742"/>
    <w:rsid w:val="00AB19FC"/>
    <w:rsid w:val="00AC0B03"/>
    <w:rsid w:val="00AC485B"/>
    <w:rsid w:val="00AC6A5F"/>
    <w:rsid w:val="00AD0ED1"/>
    <w:rsid w:val="00AD1CC8"/>
    <w:rsid w:val="00AD39D4"/>
    <w:rsid w:val="00AD3FC9"/>
    <w:rsid w:val="00AD5000"/>
    <w:rsid w:val="00AD7936"/>
    <w:rsid w:val="00AE10DE"/>
    <w:rsid w:val="00AE73D9"/>
    <w:rsid w:val="00AF04AD"/>
    <w:rsid w:val="00AF5202"/>
    <w:rsid w:val="00AF62BF"/>
    <w:rsid w:val="00AF757C"/>
    <w:rsid w:val="00B06939"/>
    <w:rsid w:val="00B12549"/>
    <w:rsid w:val="00B15A88"/>
    <w:rsid w:val="00B15F2B"/>
    <w:rsid w:val="00B163D7"/>
    <w:rsid w:val="00B209B0"/>
    <w:rsid w:val="00B22057"/>
    <w:rsid w:val="00B227F1"/>
    <w:rsid w:val="00B23910"/>
    <w:rsid w:val="00B25469"/>
    <w:rsid w:val="00B26B66"/>
    <w:rsid w:val="00B314ED"/>
    <w:rsid w:val="00B32A6A"/>
    <w:rsid w:val="00B33C82"/>
    <w:rsid w:val="00B355EE"/>
    <w:rsid w:val="00B36FB0"/>
    <w:rsid w:val="00B428E5"/>
    <w:rsid w:val="00B435E7"/>
    <w:rsid w:val="00B44D76"/>
    <w:rsid w:val="00B453EF"/>
    <w:rsid w:val="00B455DF"/>
    <w:rsid w:val="00B46D95"/>
    <w:rsid w:val="00B502C8"/>
    <w:rsid w:val="00B52B4C"/>
    <w:rsid w:val="00B56B6A"/>
    <w:rsid w:val="00B61489"/>
    <w:rsid w:val="00B631FE"/>
    <w:rsid w:val="00B6753A"/>
    <w:rsid w:val="00B70DDE"/>
    <w:rsid w:val="00B73E5D"/>
    <w:rsid w:val="00B73ED1"/>
    <w:rsid w:val="00B747E3"/>
    <w:rsid w:val="00B75AE5"/>
    <w:rsid w:val="00B7601C"/>
    <w:rsid w:val="00B80983"/>
    <w:rsid w:val="00B82105"/>
    <w:rsid w:val="00B83104"/>
    <w:rsid w:val="00B86564"/>
    <w:rsid w:val="00B878B9"/>
    <w:rsid w:val="00B91F56"/>
    <w:rsid w:val="00B932F4"/>
    <w:rsid w:val="00B93B6A"/>
    <w:rsid w:val="00B95DAB"/>
    <w:rsid w:val="00B9659F"/>
    <w:rsid w:val="00B97102"/>
    <w:rsid w:val="00B9714D"/>
    <w:rsid w:val="00B97FDC"/>
    <w:rsid w:val="00BA087F"/>
    <w:rsid w:val="00BA1D8C"/>
    <w:rsid w:val="00BA24C2"/>
    <w:rsid w:val="00BA6201"/>
    <w:rsid w:val="00BA6313"/>
    <w:rsid w:val="00BA6860"/>
    <w:rsid w:val="00BB0240"/>
    <w:rsid w:val="00BC18E4"/>
    <w:rsid w:val="00BC636D"/>
    <w:rsid w:val="00BD6FA0"/>
    <w:rsid w:val="00BE3678"/>
    <w:rsid w:val="00BE3BB0"/>
    <w:rsid w:val="00BE43A0"/>
    <w:rsid w:val="00BE4738"/>
    <w:rsid w:val="00BF2897"/>
    <w:rsid w:val="00BF3292"/>
    <w:rsid w:val="00BF37E3"/>
    <w:rsid w:val="00BF4DE1"/>
    <w:rsid w:val="00C0217D"/>
    <w:rsid w:val="00C05AE3"/>
    <w:rsid w:val="00C108BD"/>
    <w:rsid w:val="00C11854"/>
    <w:rsid w:val="00C14824"/>
    <w:rsid w:val="00C15501"/>
    <w:rsid w:val="00C209D9"/>
    <w:rsid w:val="00C20F06"/>
    <w:rsid w:val="00C22A58"/>
    <w:rsid w:val="00C22F81"/>
    <w:rsid w:val="00C264EE"/>
    <w:rsid w:val="00C31495"/>
    <w:rsid w:val="00C314D9"/>
    <w:rsid w:val="00C317A9"/>
    <w:rsid w:val="00C32F66"/>
    <w:rsid w:val="00C3760F"/>
    <w:rsid w:val="00C378BB"/>
    <w:rsid w:val="00C40A04"/>
    <w:rsid w:val="00C426A4"/>
    <w:rsid w:val="00C42A25"/>
    <w:rsid w:val="00C42FB2"/>
    <w:rsid w:val="00C440AA"/>
    <w:rsid w:val="00C44DB9"/>
    <w:rsid w:val="00C4574D"/>
    <w:rsid w:val="00C45D33"/>
    <w:rsid w:val="00C464BE"/>
    <w:rsid w:val="00C51262"/>
    <w:rsid w:val="00C51401"/>
    <w:rsid w:val="00C52118"/>
    <w:rsid w:val="00C52497"/>
    <w:rsid w:val="00C527AD"/>
    <w:rsid w:val="00C52E01"/>
    <w:rsid w:val="00C53285"/>
    <w:rsid w:val="00C53D0A"/>
    <w:rsid w:val="00C54E5F"/>
    <w:rsid w:val="00C54F37"/>
    <w:rsid w:val="00C55E55"/>
    <w:rsid w:val="00C567BE"/>
    <w:rsid w:val="00C606AF"/>
    <w:rsid w:val="00C6252C"/>
    <w:rsid w:val="00C629DF"/>
    <w:rsid w:val="00C633CB"/>
    <w:rsid w:val="00C648BA"/>
    <w:rsid w:val="00C64E6A"/>
    <w:rsid w:val="00C652F3"/>
    <w:rsid w:val="00C65468"/>
    <w:rsid w:val="00C724C9"/>
    <w:rsid w:val="00C7729F"/>
    <w:rsid w:val="00C850F1"/>
    <w:rsid w:val="00C90E32"/>
    <w:rsid w:val="00C919BB"/>
    <w:rsid w:val="00C91DE4"/>
    <w:rsid w:val="00C95E79"/>
    <w:rsid w:val="00C96741"/>
    <w:rsid w:val="00CA01FF"/>
    <w:rsid w:val="00CA1012"/>
    <w:rsid w:val="00CA235E"/>
    <w:rsid w:val="00CA4641"/>
    <w:rsid w:val="00CA47D7"/>
    <w:rsid w:val="00CB037C"/>
    <w:rsid w:val="00CB0952"/>
    <w:rsid w:val="00CB0BA4"/>
    <w:rsid w:val="00CB12BD"/>
    <w:rsid w:val="00CB1868"/>
    <w:rsid w:val="00CB261A"/>
    <w:rsid w:val="00CB3688"/>
    <w:rsid w:val="00CB3D4F"/>
    <w:rsid w:val="00CB5DFE"/>
    <w:rsid w:val="00CB6793"/>
    <w:rsid w:val="00CB7812"/>
    <w:rsid w:val="00CC2F52"/>
    <w:rsid w:val="00CC5F88"/>
    <w:rsid w:val="00CC68D8"/>
    <w:rsid w:val="00CD038D"/>
    <w:rsid w:val="00CD34AD"/>
    <w:rsid w:val="00CD3726"/>
    <w:rsid w:val="00CD43A8"/>
    <w:rsid w:val="00CE1640"/>
    <w:rsid w:val="00CE1B5D"/>
    <w:rsid w:val="00CE3B3C"/>
    <w:rsid w:val="00CE553A"/>
    <w:rsid w:val="00CE5F7D"/>
    <w:rsid w:val="00CE69CF"/>
    <w:rsid w:val="00CE7B82"/>
    <w:rsid w:val="00CF0508"/>
    <w:rsid w:val="00CF1616"/>
    <w:rsid w:val="00CF1876"/>
    <w:rsid w:val="00CF2327"/>
    <w:rsid w:val="00CF27CB"/>
    <w:rsid w:val="00CF3B19"/>
    <w:rsid w:val="00CF63F1"/>
    <w:rsid w:val="00CF67A0"/>
    <w:rsid w:val="00D1010F"/>
    <w:rsid w:val="00D17218"/>
    <w:rsid w:val="00D23C33"/>
    <w:rsid w:val="00D24441"/>
    <w:rsid w:val="00D24E34"/>
    <w:rsid w:val="00D25704"/>
    <w:rsid w:val="00D265F7"/>
    <w:rsid w:val="00D266FD"/>
    <w:rsid w:val="00D306D2"/>
    <w:rsid w:val="00D309A3"/>
    <w:rsid w:val="00D323EB"/>
    <w:rsid w:val="00D360DE"/>
    <w:rsid w:val="00D37CCB"/>
    <w:rsid w:val="00D417F0"/>
    <w:rsid w:val="00D41B13"/>
    <w:rsid w:val="00D41C67"/>
    <w:rsid w:val="00D426DD"/>
    <w:rsid w:val="00D44F22"/>
    <w:rsid w:val="00D4599D"/>
    <w:rsid w:val="00D501E0"/>
    <w:rsid w:val="00D50284"/>
    <w:rsid w:val="00D50C63"/>
    <w:rsid w:val="00D5613B"/>
    <w:rsid w:val="00D574DA"/>
    <w:rsid w:val="00D57BE9"/>
    <w:rsid w:val="00D64EEC"/>
    <w:rsid w:val="00D66559"/>
    <w:rsid w:val="00D6770B"/>
    <w:rsid w:val="00D73223"/>
    <w:rsid w:val="00D747AB"/>
    <w:rsid w:val="00D7493D"/>
    <w:rsid w:val="00D75E49"/>
    <w:rsid w:val="00D7719D"/>
    <w:rsid w:val="00D77508"/>
    <w:rsid w:val="00D77C6F"/>
    <w:rsid w:val="00D80201"/>
    <w:rsid w:val="00D806DB"/>
    <w:rsid w:val="00D8115F"/>
    <w:rsid w:val="00D81C2B"/>
    <w:rsid w:val="00D82E55"/>
    <w:rsid w:val="00D850D1"/>
    <w:rsid w:val="00D86704"/>
    <w:rsid w:val="00D9042B"/>
    <w:rsid w:val="00D912B9"/>
    <w:rsid w:val="00D925D4"/>
    <w:rsid w:val="00D929AE"/>
    <w:rsid w:val="00DA082E"/>
    <w:rsid w:val="00DA1A20"/>
    <w:rsid w:val="00DA1CB9"/>
    <w:rsid w:val="00DB171A"/>
    <w:rsid w:val="00DB2BF0"/>
    <w:rsid w:val="00DC26D4"/>
    <w:rsid w:val="00DC28E8"/>
    <w:rsid w:val="00DC2F8B"/>
    <w:rsid w:val="00DC325E"/>
    <w:rsid w:val="00DD09D2"/>
    <w:rsid w:val="00DD1B08"/>
    <w:rsid w:val="00DD5947"/>
    <w:rsid w:val="00DD5E47"/>
    <w:rsid w:val="00DE3CDA"/>
    <w:rsid w:val="00DE58C7"/>
    <w:rsid w:val="00DE62AC"/>
    <w:rsid w:val="00DE64F5"/>
    <w:rsid w:val="00DE6C39"/>
    <w:rsid w:val="00DF07CD"/>
    <w:rsid w:val="00DF14DA"/>
    <w:rsid w:val="00DF195C"/>
    <w:rsid w:val="00DF341C"/>
    <w:rsid w:val="00DF3802"/>
    <w:rsid w:val="00DF38EE"/>
    <w:rsid w:val="00DF53F5"/>
    <w:rsid w:val="00DF7D79"/>
    <w:rsid w:val="00E007E8"/>
    <w:rsid w:val="00E010D5"/>
    <w:rsid w:val="00E0125C"/>
    <w:rsid w:val="00E0338A"/>
    <w:rsid w:val="00E0795B"/>
    <w:rsid w:val="00E1049E"/>
    <w:rsid w:val="00E12BFB"/>
    <w:rsid w:val="00E14852"/>
    <w:rsid w:val="00E207A4"/>
    <w:rsid w:val="00E20C37"/>
    <w:rsid w:val="00E241D7"/>
    <w:rsid w:val="00E24AE6"/>
    <w:rsid w:val="00E2666C"/>
    <w:rsid w:val="00E312E2"/>
    <w:rsid w:val="00E32704"/>
    <w:rsid w:val="00E41A91"/>
    <w:rsid w:val="00E46722"/>
    <w:rsid w:val="00E47393"/>
    <w:rsid w:val="00E550A5"/>
    <w:rsid w:val="00E56851"/>
    <w:rsid w:val="00E578F2"/>
    <w:rsid w:val="00E603F1"/>
    <w:rsid w:val="00E60BF8"/>
    <w:rsid w:val="00E616C2"/>
    <w:rsid w:val="00E62D02"/>
    <w:rsid w:val="00E638D8"/>
    <w:rsid w:val="00E64940"/>
    <w:rsid w:val="00E65A83"/>
    <w:rsid w:val="00E65DF1"/>
    <w:rsid w:val="00E669A7"/>
    <w:rsid w:val="00E66C45"/>
    <w:rsid w:val="00E677D9"/>
    <w:rsid w:val="00E71E19"/>
    <w:rsid w:val="00E74C9E"/>
    <w:rsid w:val="00E77C1A"/>
    <w:rsid w:val="00E8144A"/>
    <w:rsid w:val="00E8252E"/>
    <w:rsid w:val="00E86847"/>
    <w:rsid w:val="00E927A0"/>
    <w:rsid w:val="00E92DCC"/>
    <w:rsid w:val="00E94557"/>
    <w:rsid w:val="00E945CD"/>
    <w:rsid w:val="00E95887"/>
    <w:rsid w:val="00E95FE4"/>
    <w:rsid w:val="00EA02CD"/>
    <w:rsid w:val="00EA089D"/>
    <w:rsid w:val="00EA4F5B"/>
    <w:rsid w:val="00EA55CA"/>
    <w:rsid w:val="00EA7008"/>
    <w:rsid w:val="00EA7C0A"/>
    <w:rsid w:val="00EB3F77"/>
    <w:rsid w:val="00EC0EA2"/>
    <w:rsid w:val="00EC23C2"/>
    <w:rsid w:val="00EC505D"/>
    <w:rsid w:val="00EC7A0A"/>
    <w:rsid w:val="00ED0044"/>
    <w:rsid w:val="00ED2A19"/>
    <w:rsid w:val="00ED3005"/>
    <w:rsid w:val="00ED6134"/>
    <w:rsid w:val="00EE1B8A"/>
    <w:rsid w:val="00EE57E2"/>
    <w:rsid w:val="00EE6CEB"/>
    <w:rsid w:val="00EF095A"/>
    <w:rsid w:val="00EF0F5E"/>
    <w:rsid w:val="00EF13F8"/>
    <w:rsid w:val="00EF16AA"/>
    <w:rsid w:val="00EF4053"/>
    <w:rsid w:val="00EF7743"/>
    <w:rsid w:val="00F00528"/>
    <w:rsid w:val="00F01291"/>
    <w:rsid w:val="00F0401A"/>
    <w:rsid w:val="00F0575B"/>
    <w:rsid w:val="00F0584D"/>
    <w:rsid w:val="00F12223"/>
    <w:rsid w:val="00F1330F"/>
    <w:rsid w:val="00F1389C"/>
    <w:rsid w:val="00F139BE"/>
    <w:rsid w:val="00F236F0"/>
    <w:rsid w:val="00F250DC"/>
    <w:rsid w:val="00F27331"/>
    <w:rsid w:val="00F3108C"/>
    <w:rsid w:val="00F343B5"/>
    <w:rsid w:val="00F3470C"/>
    <w:rsid w:val="00F356E8"/>
    <w:rsid w:val="00F35E86"/>
    <w:rsid w:val="00F410D6"/>
    <w:rsid w:val="00F45283"/>
    <w:rsid w:val="00F4539A"/>
    <w:rsid w:val="00F47E34"/>
    <w:rsid w:val="00F5158E"/>
    <w:rsid w:val="00F5188B"/>
    <w:rsid w:val="00F52C77"/>
    <w:rsid w:val="00F5411B"/>
    <w:rsid w:val="00F54D02"/>
    <w:rsid w:val="00F56AC0"/>
    <w:rsid w:val="00F56EA1"/>
    <w:rsid w:val="00F60424"/>
    <w:rsid w:val="00F61DC3"/>
    <w:rsid w:val="00F63C43"/>
    <w:rsid w:val="00F80027"/>
    <w:rsid w:val="00F806A5"/>
    <w:rsid w:val="00F81E46"/>
    <w:rsid w:val="00F8308B"/>
    <w:rsid w:val="00F84FA8"/>
    <w:rsid w:val="00F860FC"/>
    <w:rsid w:val="00F9199B"/>
    <w:rsid w:val="00F92D09"/>
    <w:rsid w:val="00F930CB"/>
    <w:rsid w:val="00F9521A"/>
    <w:rsid w:val="00F96AF6"/>
    <w:rsid w:val="00FA03AE"/>
    <w:rsid w:val="00FA096E"/>
    <w:rsid w:val="00FA1EDD"/>
    <w:rsid w:val="00FA2418"/>
    <w:rsid w:val="00FA38BD"/>
    <w:rsid w:val="00FA49F4"/>
    <w:rsid w:val="00FA760E"/>
    <w:rsid w:val="00FB164F"/>
    <w:rsid w:val="00FB182F"/>
    <w:rsid w:val="00FB2325"/>
    <w:rsid w:val="00FB23FE"/>
    <w:rsid w:val="00FB313B"/>
    <w:rsid w:val="00FB4579"/>
    <w:rsid w:val="00FB4E0D"/>
    <w:rsid w:val="00FC63C6"/>
    <w:rsid w:val="00FC7201"/>
    <w:rsid w:val="00FD23C3"/>
    <w:rsid w:val="00FD3CEB"/>
    <w:rsid w:val="00FD7166"/>
    <w:rsid w:val="00FD79B2"/>
    <w:rsid w:val="00FE1637"/>
    <w:rsid w:val="00FE26B4"/>
    <w:rsid w:val="00FE3A80"/>
    <w:rsid w:val="00FE4D03"/>
    <w:rsid w:val="00FE7BD8"/>
    <w:rsid w:val="00FF2456"/>
    <w:rsid w:val="00FF3DA9"/>
    <w:rsid w:val="00FF4D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85C81DC"/>
  <w15:docId w15:val="{9EBEC160-8612-1740-A5FB-73434D60F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95C"/>
    <w:rPr>
      <w:rFonts w:ascii="Times New Roman" w:eastAsia="Times New Roman" w:hAnsi="Times New Roman" w:cs="Times New Roman"/>
      <w:lang w:val="en-VN"/>
    </w:rPr>
  </w:style>
  <w:style w:type="paragraph" w:styleId="Heading1">
    <w:name w:val="heading 1"/>
    <w:basedOn w:val="Normal"/>
    <w:next w:val="Normal"/>
    <w:link w:val="Heading1Char"/>
    <w:uiPriority w:val="9"/>
    <w:qFormat/>
    <w:rsid w:val="00C96741"/>
    <w:pPr>
      <w:keepNext/>
      <w:keepLines/>
      <w:spacing w:before="240"/>
      <w:outlineLvl w:val="0"/>
    </w:pPr>
    <w:rPr>
      <w:rFonts w:asciiTheme="majorHAnsi" w:eastAsiaTheme="majorEastAsia" w:hAnsiTheme="majorHAnsi" w:cstheme="majorBidi"/>
      <w:sz w:val="32"/>
      <w:szCs w:val="32"/>
      <w:lang w:val="en-US"/>
    </w:rPr>
  </w:style>
  <w:style w:type="paragraph" w:styleId="Heading2">
    <w:name w:val="heading 2"/>
    <w:basedOn w:val="Normal"/>
    <w:next w:val="Normal"/>
    <w:link w:val="Heading2Char"/>
    <w:uiPriority w:val="9"/>
    <w:unhideWhenUsed/>
    <w:qFormat/>
    <w:rsid w:val="0028658A"/>
    <w:pPr>
      <w:keepNext/>
      <w:keepLines/>
      <w:spacing w:before="40"/>
      <w:outlineLvl w:val="1"/>
    </w:pPr>
    <w:rPr>
      <w:rFonts w:eastAsiaTheme="majorEastAsia" w:cs="Times New Roman (Headings CS)"/>
      <w:sz w:val="26"/>
      <w:szCs w:val="26"/>
      <w:lang w:val="en-US"/>
    </w:rPr>
  </w:style>
  <w:style w:type="paragraph" w:styleId="Heading3">
    <w:name w:val="heading 3"/>
    <w:basedOn w:val="Normal"/>
    <w:next w:val="Normal"/>
    <w:link w:val="Heading3Char"/>
    <w:uiPriority w:val="9"/>
    <w:unhideWhenUsed/>
    <w:qFormat/>
    <w:rsid w:val="001F6007"/>
    <w:pPr>
      <w:keepNext/>
      <w:keepLines/>
      <w:spacing w:before="40"/>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BD8"/>
    <w:pPr>
      <w:ind w:left="720"/>
      <w:contextualSpacing/>
    </w:pPr>
    <w:rPr>
      <w:lang w:val="en-US"/>
    </w:rPr>
  </w:style>
  <w:style w:type="paragraph" w:styleId="NormalWeb">
    <w:name w:val="Normal (Web)"/>
    <w:basedOn w:val="Normal"/>
    <w:uiPriority w:val="99"/>
    <w:unhideWhenUsed/>
    <w:rsid w:val="00BA6201"/>
    <w:pPr>
      <w:spacing w:before="100" w:beforeAutospacing="1" w:after="100" w:afterAutospacing="1"/>
    </w:pPr>
    <w:rPr>
      <w:lang w:val="en-US"/>
    </w:rPr>
  </w:style>
  <w:style w:type="paragraph" w:styleId="NoSpacing">
    <w:name w:val="No Spacing"/>
    <w:link w:val="NoSpacingChar"/>
    <w:uiPriority w:val="1"/>
    <w:qFormat/>
    <w:rsid w:val="008B64C6"/>
    <w:rPr>
      <w:rFonts w:eastAsiaTheme="minorEastAsia"/>
      <w:sz w:val="22"/>
      <w:szCs w:val="22"/>
      <w:lang w:eastAsia="zh-CN"/>
    </w:rPr>
  </w:style>
  <w:style w:type="character" w:customStyle="1" w:styleId="NoSpacingChar">
    <w:name w:val="No Spacing Char"/>
    <w:basedOn w:val="DefaultParagraphFont"/>
    <w:link w:val="NoSpacing"/>
    <w:uiPriority w:val="1"/>
    <w:rsid w:val="008B64C6"/>
    <w:rPr>
      <w:rFonts w:eastAsiaTheme="minorEastAsia"/>
      <w:sz w:val="22"/>
      <w:szCs w:val="22"/>
      <w:lang w:val="en-US" w:eastAsia="zh-CN"/>
    </w:rPr>
  </w:style>
  <w:style w:type="character" w:customStyle="1" w:styleId="Heading1Char">
    <w:name w:val="Heading 1 Char"/>
    <w:basedOn w:val="DefaultParagraphFont"/>
    <w:link w:val="Heading1"/>
    <w:uiPriority w:val="9"/>
    <w:rsid w:val="00C96741"/>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28658A"/>
    <w:rPr>
      <w:rFonts w:ascii="Times New Roman" w:eastAsiaTheme="majorEastAsia" w:hAnsi="Times New Roman" w:cs="Times New Roman (Headings CS)"/>
      <w:sz w:val="26"/>
      <w:szCs w:val="26"/>
    </w:rPr>
  </w:style>
  <w:style w:type="character" w:customStyle="1" w:styleId="Heading3Char">
    <w:name w:val="Heading 3 Char"/>
    <w:basedOn w:val="DefaultParagraphFont"/>
    <w:link w:val="Heading3"/>
    <w:uiPriority w:val="9"/>
    <w:rsid w:val="001F6007"/>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772765"/>
    <w:pPr>
      <w:tabs>
        <w:tab w:val="right" w:leader="dot" w:pos="9395"/>
      </w:tabs>
      <w:spacing w:before="120" w:after="120" w:line="276" w:lineRule="auto"/>
    </w:pPr>
    <w:rPr>
      <w:rFonts w:cstheme="minorHAnsi"/>
      <w:b/>
      <w:bCs/>
      <w:caps/>
      <w:sz w:val="20"/>
      <w:szCs w:val="20"/>
      <w:lang w:val="en-US"/>
    </w:rPr>
  </w:style>
  <w:style w:type="paragraph" w:styleId="TOC2">
    <w:name w:val="toc 2"/>
    <w:basedOn w:val="Normal"/>
    <w:next w:val="Normal"/>
    <w:autoRedefine/>
    <w:uiPriority w:val="39"/>
    <w:unhideWhenUsed/>
    <w:rsid w:val="00AE73D9"/>
    <w:pPr>
      <w:ind w:left="240"/>
    </w:pPr>
    <w:rPr>
      <w:rFonts w:cstheme="minorHAnsi"/>
      <w:smallCaps/>
      <w:sz w:val="20"/>
      <w:szCs w:val="20"/>
      <w:lang w:val="en-US"/>
    </w:rPr>
  </w:style>
  <w:style w:type="paragraph" w:styleId="TOC3">
    <w:name w:val="toc 3"/>
    <w:basedOn w:val="Normal"/>
    <w:next w:val="Normal"/>
    <w:autoRedefine/>
    <w:uiPriority w:val="39"/>
    <w:unhideWhenUsed/>
    <w:rsid w:val="001A17ED"/>
    <w:pPr>
      <w:tabs>
        <w:tab w:val="left" w:pos="1200"/>
        <w:tab w:val="right" w:leader="dot" w:pos="9066"/>
      </w:tabs>
      <w:spacing w:line="360" w:lineRule="auto"/>
      <w:ind w:left="480"/>
    </w:pPr>
    <w:rPr>
      <w:b/>
      <w:bCs/>
      <w:i/>
      <w:iCs/>
      <w:noProof/>
      <w:lang w:val="en-US"/>
    </w:rPr>
  </w:style>
  <w:style w:type="paragraph" w:styleId="TOC4">
    <w:name w:val="toc 4"/>
    <w:basedOn w:val="Normal"/>
    <w:next w:val="Normal"/>
    <w:autoRedefine/>
    <w:uiPriority w:val="39"/>
    <w:unhideWhenUsed/>
    <w:rsid w:val="00AE73D9"/>
    <w:pPr>
      <w:ind w:left="720"/>
    </w:pPr>
    <w:rPr>
      <w:rFonts w:cstheme="minorHAnsi"/>
      <w:sz w:val="18"/>
      <w:szCs w:val="18"/>
      <w:lang w:val="en-US"/>
    </w:rPr>
  </w:style>
  <w:style w:type="paragraph" w:styleId="TOC5">
    <w:name w:val="toc 5"/>
    <w:basedOn w:val="Normal"/>
    <w:next w:val="Normal"/>
    <w:autoRedefine/>
    <w:uiPriority w:val="39"/>
    <w:unhideWhenUsed/>
    <w:rsid w:val="00AE73D9"/>
    <w:pPr>
      <w:ind w:left="960"/>
    </w:pPr>
    <w:rPr>
      <w:rFonts w:cstheme="minorHAnsi"/>
      <w:sz w:val="18"/>
      <w:szCs w:val="18"/>
      <w:lang w:val="en-US"/>
    </w:rPr>
  </w:style>
  <w:style w:type="paragraph" w:styleId="TOC6">
    <w:name w:val="toc 6"/>
    <w:basedOn w:val="Normal"/>
    <w:next w:val="Normal"/>
    <w:autoRedefine/>
    <w:uiPriority w:val="39"/>
    <w:unhideWhenUsed/>
    <w:rsid w:val="00AE73D9"/>
    <w:pPr>
      <w:ind w:left="1200"/>
    </w:pPr>
    <w:rPr>
      <w:rFonts w:cstheme="minorHAnsi"/>
      <w:sz w:val="18"/>
      <w:szCs w:val="18"/>
      <w:lang w:val="en-US"/>
    </w:rPr>
  </w:style>
  <w:style w:type="paragraph" w:styleId="TOC7">
    <w:name w:val="toc 7"/>
    <w:basedOn w:val="Normal"/>
    <w:next w:val="Normal"/>
    <w:autoRedefine/>
    <w:uiPriority w:val="39"/>
    <w:unhideWhenUsed/>
    <w:rsid w:val="00AE73D9"/>
    <w:pPr>
      <w:ind w:left="1440"/>
    </w:pPr>
    <w:rPr>
      <w:rFonts w:cstheme="minorHAnsi"/>
      <w:sz w:val="18"/>
      <w:szCs w:val="18"/>
      <w:lang w:val="en-US"/>
    </w:rPr>
  </w:style>
  <w:style w:type="paragraph" w:styleId="TOC8">
    <w:name w:val="toc 8"/>
    <w:basedOn w:val="Normal"/>
    <w:next w:val="Normal"/>
    <w:autoRedefine/>
    <w:uiPriority w:val="39"/>
    <w:unhideWhenUsed/>
    <w:rsid w:val="00AE73D9"/>
    <w:pPr>
      <w:ind w:left="1680"/>
    </w:pPr>
    <w:rPr>
      <w:rFonts w:cstheme="minorHAnsi"/>
      <w:sz w:val="18"/>
      <w:szCs w:val="18"/>
      <w:lang w:val="en-US"/>
    </w:rPr>
  </w:style>
  <w:style w:type="paragraph" w:styleId="TOC9">
    <w:name w:val="toc 9"/>
    <w:basedOn w:val="Normal"/>
    <w:next w:val="Normal"/>
    <w:autoRedefine/>
    <w:uiPriority w:val="39"/>
    <w:unhideWhenUsed/>
    <w:rsid w:val="00AE73D9"/>
    <w:pPr>
      <w:ind w:left="1920"/>
    </w:pPr>
    <w:rPr>
      <w:rFonts w:cstheme="minorHAnsi"/>
      <w:sz w:val="18"/>
      <w:szCs w:val="18"/>
      <w:lang w:val="en-US"/>
    </w:rPr>
  </w:style>
  <w:style w:type="character" w:styleId="Hyperlink">
    <w:name w:val="Hyperlink"/>
    <w:basedOn w:val="DefaultParagraphFont"/>
    <w:uiPriority w:val="99"/>
    <w:unhideWhenUsed/>
    <w:rsid w:val="00AE73D9"/>
    <w:rPr>
      <w:color w:val="0563C1" w:themeColor="hyperlink"/>
      <w:u w:val="single"/>
    </w:rPr>
  </w:style>
  <w:style w:type="paragraph" w:styleId="Footer">
    <w:name w:val="footer"/>
    <w:basedOn w:val="Normal"/>
    <w:link w:val="FooterChar"/>
    <w:uiPriority w:val="99"/>
    <w:unhideWhenUsed/>
    <w:rsid w:val="00D41C67"/>
    <w:pPr>
      <w:tabs>
        <w:tab w:val="center" w:pos="4680"/>
        <w:tab w:val="right" w:pos="9360"/>
      </w:tabs>
    </w:pPr>
    <w:rPr>
      <w:lang w:val="en-US"/>
    </w:rPr>
  </w:style>
  <w:style w:type="character" w:customStyle="1" w:styleId="FooterChar">
    <w:name w:val="Footer Char"/>
    <w:basedOn w:val="DefaultParagraphFont"/>
    <w:link w:val="Footer"/>
    <w:uiPriority w:val="99"/>
    <w:rsid w:val="00D41C67"/>
  </w:style>
  <w:style w:type="character" w:styleId="PageNumber">
    <w:name w:val="page number"/>
    <w:basedOn w:val="DefaultParagraphFont"/>
    <w:uiPriority w:val="99"/>
    <w:semiHidden/>
    <w:unhideWhenUsed/>
    <w:rsid w:val="00D41C67"/>
  </w:style>
  <w:style w:type="character" w:styleId="UnresolvedMention">
    <w:name w:val="Unresolved Mention"/>
    <w:basedOn w:val="DefaultParagraphFont"/>
    <w:uiPriority w:val="99"/>
    <w:semiHidden/>
    <w:unhideWhenUsed/>
    <w:rsid w:val="00540C63"/>
    <w:rPr>
      <w:color w:val="605E5C"/>
      <w:shd w:val="clear" w:color="auto" w:fill="E1DFDD"/>
    </w:rPr>
  </w:style>
  <w:style w:type="character" w:styleId="FollowedHyperlink">
    <w:name w:val="FollowedHyperlink"/>
    <w:basedOn w:val="DefaultParagraphFont"/>
    <w:uiPriority w:val="99"/>
    <w:semiHidden/>
    <w:unhideWhenUsed/>
    <w:rsid w:val="006D61D8"/>
    <w:rPr>
      <w:color w:val="954F72" w:themeColor="followedHyperlink"/>
      <w:u w:val="single"/>
    </w:rPr>
  </w:style>
  <w:style w:type="paragraph" w:styleId="Header">
    <w:name w:val="header"/>
    <w:basedOn w:val="Normal"/>
    <w:link w:val="HeaderChar"/>
    <w:uiPriority w:val="99"/>
    <w:unhideWhenUsed/>
    <w:rsid w:val="00CB5DFE"/>
    <w:pPr>
      <w:tabs>
        <w:tab w:val="center" w:pos="4680"/>
        <w:tab w:val="right" w:pos="9360"/>
      </w:tabs>
    </w:pPr>
    <w:rPr>
      <w:lang w:val="en-US"/>
    </w:rPr>
  </w:style>
  <w:style w:type="character" w:customStyle="1" w:styleId="HeaderChar">
    <w:name w:val="Header Char"/>
    <w:basedOn w:val="DefaultParagraphFont"/>
    <w:link w:val="Header"/>
    <w:uiPriority w:val="99"/>
    <w:rsid w:val="00CB5DFE"/>
  </w:style>
  <w:style w:type="paragraph" w:customStyle="1" w:styleId="q-text">
    <w:name w:val="q-text"/>
    <w:basedOn w:val="Normal"/>
    <w:rsid w:val="00A1002B"/>
    <w:pPr>
      <w:spacing w:before="100" w:beforeAutospacing="1" w:after="100" w:afterAutospacing="1"/>
    </w:pPr>
    <w:rPr>
      <w:lang w:val="en-US"/>
    </w:rPr>
  </w:style>
  <w:style w:type="character" w:customStyle="1" w:styleId="apple-converted-space">
    <w:name w:val="apple-converted-space"/>
    <w:basedOn w:val="DefaultParagraphFont"/>
    <w:rsid w:val="00A1002B"/>
  </w:style>
  <w:style w:type="character" w:customStyle="1" w:styleId="q-inline">
    <w:name w:val="q-inline"/>
    <w:basedOn w:val="DefaultParagraphFont"/>
    <w:rsid w:val="00A1002B"/>
  </w:style>
  <w:style w:type="character" w:styleId="CommentReference">
    <w:name w:val="annotation reference"/>
    <w:basedOn w:val="DefaultParagraphFont"/>
    <w:uiPriority w:val="99"/>
    <w:semiHidden/>
    <w:unhideWhenUsed/>
    <w:rsid w:val="001867F7"/>
    <w:rPr>
      <w:sz w:val="16"/>
      <w:szCs w:val="16"/>
    </w:rPr>
  </w:style>
  <w:style w:type="paragraph" w:styleId="CommentText">
    <w:name w:val="annotation text"/>
    <w:basedOn w:val="Normal"/>
    <w:link w:val="CommentTextChar"/>
    <w:uiPriority w:val="99"/>
    <w:semiHidden/>
    <w:unhideWhenUsed/>
    <w:rsid w:val="001867F7"/>
    <w:rPr>
      <w:sz w:val="20"/>
      <w:szCs w:val="20"/>
      <w:lang w:val="en-US"/>
    </w:rPr>
  </w:style>
  <w:style w:type="character" w:customStyle="1" w:styleId="CommentTextChar">
    <w:name w:val="Comment Text Char"/>
    <w:basedOn w:val="DefaultParagraphFont"/>
    <w:link w:val="CommentText"/>
    <w:uiPriority w:val="99"/>
    <w:semiHidden/>
    <w:rsid w:val="001867F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867F7"/>
    <w:rPr>
      <w:b/>
      <w:bCs/>
    </w:rPr>
  </w:style>
  <w:style w:type="character" w:customStyle="1" w:styleId="CommentSubjectChar">
    <w:name w:val="Comment Subject Char"/>
    <w:basedOn w:val="CommentTextChar"/>
    <w:link w:val="CommentSubject"/>
    <w:uiPriority w:val="99"/>
    <w:semiHidden/>
    <w:rsid w:val="001867F7"/>
    <w:rPr>
      <w:rFonts w:ascii="Times New Roman" w:eastAsia="Times New Roman" w:hAnsi="Times New Roman" w:cs="Times New Roman"/>
      <w:b/>
      <w:bCs/>
      <w:sz w:val="20"/>
      <w:szCs w:val="20"/>
    </w:rPr>
  </w:style>
  <w:style w:type="table" w:styleId="TableGrid">
    <w:name w:val="Table Grid"/>
    <w:basedOn w:val="TableNormal"/>
    <w:uiPriority w:val="39"/>
    <w:rsid w:val="009E72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95C96"/>
    <w:rPr>
      <w:i/>
      <w:iCs/>
    </w:rPr>
  </w:style>
  <w:style w:type="character" w:customStyle="1" w:styleId="mi">
    <w:name w:val="mi"/>
    <w:basedOn w:val="DefaultParagraphFont"/>
    <w:rsid w:val="00DE64F5"/>
  </w:style>
  <w:style w:type="character" w:customStyle="1" w:styleId="mo">
    <w:name w:val="mo"/>
    <w:basedOn w:val="DefaultParagraphFont"/>
    <w:rsid w:val="00DE64F5"/>
  </w:style>
  <w:style w:type="character" w:customStyle="1" w:styleId="mn">
    <w:name w:val="mn"/>
    <w:basedOn w:val="DefaultParagraphFont"/>
    <w:rsid w:val="00DE64F5"/>
  </w:style>
  <w:style w:type="character" w:customStyle="1" w:styleId="mjxassistivemathml">
    <w:name w:val="mjx_assistive_mathml"/>
    <w:basedOn w:val="DefaultParagraphFont"/>
    <w:rsid w:val="00DE64F5"/>
  </w:style>
  <w:style w:type="character" w:styleId="PlaceholderText">
    <w:name w:val="Placeholder Text"/>
    <w:basedOn w:val="DefaultParagraphFont"/>
    <w:uiPriority w:val="99"/>
    <w:semiHidden/>
    <w:rsid w:val="00CB037C"/>
    <w:rPr>
      <w:color w:val="808080"/>
    </w:rPr>
  </w:style>
  <w:style w:type="paragraph" w:styleId="HTMLPreformatted">
    <w:name w:val="HTML Preformatted"/>
    <w:basedOn w:val="Normal"/>
    <w:link w:val="HTMLPreformattedChar"/>
    <w:uiPriority w:val="99"/>
    <w:semiHidden/>
    <w:unhideWhenUsed/>
    <w:rsid w:val="00722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2213E"/>
    <w:rPr>
      <w:rFonts w:ascii="Courier New" w:eastAsia="Times New Roman" w:hAnsi="Courier New" w:cs="Courier New"/>
      <w:sz w:val="20"/>
      <w:szCs w:val="20"/>
    </w:rPr>
  </w:style>
  <w:style w:type="character" w:styleId="HTMLCode">
    <w:name w:val="HTML Code"/>
    <w:basedOn w:val="DefaultParagraphFont"/>
    <w:uiPriority w:val="99"/>
    <w:semiHidden/>
    <w:unhideWhenUsed/>
    <w:rsid w:val="00235232"/>
    <w:rPr>
      <w:rFonts w:ascii="Courier New" w:eastAsia="Times New Roman" w:hAnsi="Courier New" w:cs="Courier New"/>
      <w:sz w:val="20"/>
      <w:szCs w:val="20"/>
    </w:rPr>
  </w:style>
  <w:style w:type="character" w:styleId="HTMLCite">
    <w:name w:val="HTML Cite"/>
    <w:basedOn w:val="DefaultParagraphFont"/>
    <w:uiPriority w:val="99"/>
    <w:semiHidden/>
    <w:unhideWhenUsed/>
    <w:rsid w:val="006813FF"/>
    <w:rPr>
      <w:i/>
      <w:iCs/>
    </w:rPr>
  </w:style>
  <w:style w:type="character" w:customStyle="1" w:styleId="serialtitle">
    <w:name w:val="serial_title"/>
    <w:basedOn w:val="DefaultParagraphFont"/>
    <w:rsid w:val="00F56AC0"/>
  </w:style>
  <w:style w:type="character" w:customStyle="1" w:styleId="volumeissue">
    <w:name w:val="volume_issue"/>
    <w:basedOn w:val="DefaultParagraphFont"/>
    <w:rsid w:val="00F56AC0"/>
  </w:style>
  <w:style w:type="character" w:customStyle="1" w:styleId="pagerange">
    <w:name w:val="page_range"/>
    <w:basedOn w:val="DefaultParagraphFont"/>
    <w:rsid w:val="00F56AC0"/>
  </w:style>
  <w:style w:type="character" w:customStyle="1" w:styleId="doilink">
    <w:name w:val="doi_link"/>
    <w:basedOn w:val="DefaultParagraphFont"/>
    <w:rsid w:val="00F56AC0"/>
  </w:style>
  <w:style w:type="paragraph" w:styleId="Caption">
    <w:name w:val="caption"/>
    <w:basedOn w:val="Normal"/>
    <w:next w:val="Normal"/>
    <w:uiPriority w:val="35"/>
    <w:unhideWhenUsed/>
    <w:qFormat/>
    <w:rsid w:val="00106622"/>
    <w:pPr>
      <w:spacing w:after="200"/>
    </w:pPr>
    <w:rPr>
      <w:i/>
      <w:iCs/>
      <w:color w:val="44546A" w:themeColor="text2"/>
      <w:sz w:val="18"/>
      <w:szCs w:val="18"/>
      <w:lang w:val="en-US"/>
    </w:rPr>
  </w:style>
  <w:style w:type="paragraph" w:styleId="Title">
    <w:name w:val="Title"/>
    <w:basedOn w:val="Normal"/>
    <w:next w:val="Normal"/>
    <w:link w:val="TitleChar"/>
    <w:uiPriority w:val="10"/>
    <w:qFormat/>
    <w:rsid w:val="00E638D8"/>
    <w:pPr>
      <w:contextualSpacing/>
      <w:jc w:val="center"/>
    </w:pPr>
    <w:rPr>
      <w:rFonts w:eastAsiaTheme="majorEastAsia" w:cstheme="majorBidi"/>
      <w:spacing w:val="-10"/>
      <w:kern w:val="28"/>
      <w:szCs w:val="56"/>
      <w:lang w:val="en-US"/>
    </w:rPr>
  </w:style>
  <w:style w:type="character" w:customStyle="1" w:styleId="TitleChar">
    <w:name w:val="Title Char"/>
    <w:basedOn w:val="DefaultParagraphFont"/>
    <w:link w:val="Title"/>
    <w:uiPriority w:val="10"/>
    <w:rsid w:val="00E638D8"/>
    <w:rPr>
      <w:rFonts w:ascii="Times New Roman" w:eastAsiaTheme="majorEastAsia" w:hAnsi="Times New Roman" w:cstheme="majorBidi"/>
      <w:spacing w:val="-10"/>
      <w:kern w:val="28"/>
      <w:szCs w:val="56"/>
    </w:rPr>
  </w:style>
  <w:style w:type="paragraph" w:styleId="Quote">
    <w:name w:val="Quote"/>
    <w:aliases w:val="Table"/>
    <w:basedOn w:val="Normal"/>
    <w:next w:val="Normal"/>
    <w:link w:val="QuoteChar"/>
    <w:uiPriority w:val="29"/>
    <w:qFormat/>
    <w:rsid w:val="004A09EB"/>
    <w:pPr>
      <w:spacing w:before="200" w:after="160"/>
      <w:ind w:left="864" w:right="864"/>
      <w:jc w:val="center"/>
    </w:pPr>
    <w:rPr>
      <w:iCs/>
      <w:lang w:val="en-US"/>
    </w:rPr>
  </w:style>
  <w:style w:type="character" w:customStyle="1" w:styleId="QuoteChar">
    <w:name w:val="Quote Char"/>
    <w:aliases w:val="Table Char"/>
    <w:basedOn w:val="DefaultParagraphFont"/>
    <w:link w:val="Quote"/>
    <w:uiPriority w:val="29"/>
    <w:rsid w:val="004A09EB"/>
    <w:rPr>
      <w:rFonts w:ascii="Times New Roman" w:eastAsia="Times New Roman" w:hAnsi="Times New Roman" w:cs="Times New Roman"/>
      <w:iCs/>
    </w:rPr>
  </w:style>
  <w:style w:type="character" w:styleId="BookTitle">
    <w:name w:val="Book Title"/>
    <w:aliases w:val="Figure"/>
    <w:basedOn w:val="Hyperlink"/>
    <w:uiPriority w:val="33"/>
    <w:qFormat/>
    <w:rsid w:val="00E638D8"/>
    <w:rPr>
      <w:noProof/>
      <w:color w:val="0563C1" w:themeColor="hyperlink"/>
      <w:u w:val="single"/>
    </w:rPr>
  </w:style>
  <w:style w:type="numbering" w:customStyle="1" w:styleId="CurrentList1">
    <w:name w:val="Current List1"/>
    <w:uiPriority w:val="99"/>
    <w:rsid w:val="00C108BD"/>
    <w:pPr>
      <w:numPr>
        <w:numId w:val="11"/>
      </w:numPr>
    </w:pPr>
  </w:style>
  <w:style w:type="paragraph" w:styleId="TableofFigures">
    <w:name w:val="table of figures"/>
    <w:basedOn w:val="Normal"/>
    <w:next w:val="Normal"/>
    <w:uiPriority w:val="99"/>
    <w:unhideWhenUsed/>
    <w:rsid w:val="00A45728"/>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3397">
      <w:bodyDiv w:val="1"/>
      <w:marLeft w:val="0"/>
      <w:marRight w:val="0"/>
      <w:marTop w:val="0"/>
      <w:marBottom w:val="0"/>
      <w:divBdr>
        <w:top w:val="none" w:sz="0" w:space="0" w:color="auto"/>
        <w:left w:val="none" w:sz="0" w:space="0" w:color="auto"/>
        <w:bottom w:val="none" w:sz="0" w:space="0" w:color="auto"/>
        <w:right w:val="none" w:sz="0" w:space="0" w:color="auto"/>
      </w:divBdr>
    </w:div>
    <w:div w:id="16079186">
      <w:bodyDiv w:val="1"/>
      <w:marLeft w:val="0"/>
      <w:marRight w:val="0"/>
      <w:marTop w:val="0"/>
      <w:marBottom w:val="0"/>
      <w:divBdr>
        <w:top w:val="none" w:sz="0" w:space="0" w:color="auto"/>
        <w:left w:val="none" w:sz="0" w:space="0" w:color="auto"/>
        <w:bottom w:val="none" w:sz="0" w:space="0" w:color="auto"/>
        <w:right w:val="none" w:sz="0" w:space="0" w:color="auto"/>
      </w:divBdr>
      <w:divsChild>
        <w:div w:id="1512833941">
          <w:marLeft w:val="0"/>
          <w:marRight w:val="0"/>
          <w:marTop w:val="0"/>
          <w:marBottom w:val="0"/>
          <w:divBdr>
            <w:top w:val="none" w:sz="0" w:space="0" w:color="auto"/>
            <w:left w:val="none" w:sz="0" w:space="0" w:color="auto"/>
            <w:bottom w:val="none" w:sz="0" w:space="0" w:color="auto"/>
            <w:right w:val="none" w:sz="0" w:space="0" w:color="auto"/>
          </w:divBdr>
          <w:divsChild>
            <w:div w:id="427822093">
              <w:marLeft w:val="0"/>
              <w:marRight w:val="0"/>
              <w:marTop w:val="0"/>
              <w:marBottom w:val="0"/>
              <w:divBdr>
                <w:top w:val="none" w:sz="0" w:space="0" w:color="auto"/>
                <w:left w:val="none" w:sz="0" w:space="0" w:color="auto"/>
                <w:bottom w:val="none" w:sz="0" w:space="0" w:color="auto"/>
                <w:right w:val="none" w:sz="0" w:space="0" w:color="auto"/>
              </w:divBdr>
              <w:divsChild>
                <w:div w:id="201986886">
                  <w:marLeft w:val="0"/>
                  <w:marRight w:val="0"/>
                  <w:marTop w:val="0"/>
                  <w:marBottom w:val="0"/>
                  <w:divBdr>
                    <w:top w:val="none" w:sz="0" w:space="0" w:color="auto"/>
                    <w:left w:val="none" w:sz="0" w:space="0" w:color="auto"/>
                    <w:bottom w:val="none" w:sz="0" w:space="0" w:color="auto"/>
                    <w:right w:val="none" w:sz="0" w:space="0" w:color="auto"/>
                  </w:divBdr>
                  <w:divsChild>
                    <w:div w:id="987174961">
                      <w:marLeft w:val="0"/>
                      <w:marRight w:val="0"/>
                      <w:marTop w:val="0"/>
                      <w:marBottom w:val="0"/>
                      <w:divBdr>
                        <w:top w:val="none" w:sz="0" w:space="0" w:color="auto"/>
                        <w:left w:val="none" w:sz="0" w:space="0" w:color="auto"/>
                        <w:bottom w:val="none" w:sz="0" w:space="0" w:color="auto"/>
                        <w:right w:val="none" w:sz="0" w:space="0" w:color="auto"/>
                      </w:divBdr>
                    </w:div>
                  </w:divsChild>
                </w:div>
                <w:div w:id="740561682">
                  <w:marLeft w:val="0"/>
                  <w:marRight w:val="0"/>
                  <w:marTop w:val="0"/>
                  <w:marBottom w:val="0"/>
                  <w:divBdr>
                    <w:top w:val="none" w:sz="0" w:space="0" w:color="auto"/>
                    <w:left w:val="none" w:sz="0" w:space="0" w:color="auto"/>
                    <w:bottom w:val="none" w:sz="0" w:space="0" w:color="auto"/>
                    <w:right w:val="none" w:sz="0" w:space="0" w:color="auto"/>
                  </w:divBdr>
                  <w:divsChild>
                    <w:div w:id="1903907099">
                      <w:marLeft w:val="0"/>
                      <w:marRight w:val="0"/>
                      <w:marTop w:val="0"/>
                      <w:marBottom w:val="0"/>
                      <w:divBdr>
                        <w:top w:val="none" w:sz="0" w:space="0" w:color="auto"/>
                        <w:left w:val="none" w:sz="0" w:space="0" w:color="auto"/>
                        <w:bottom w:val="none" w:sz="0" w:space="0" w:color="auto"/>
                        <w:right w:val="none" w:sz="0" w:space="0" w:color="auto"/>
                      </w:divBdr>
                    </w:div>
                  </w:divsChild>
                </w:div>
                <w:div w:id="2076924720">
                  <w:marLeft w:val="0"/>
                  <w:marRight w:val="0"/>
                  <w:marTop w:val="0"/>
                  <w:marBottom w:val="0"/>
                  <w:divBdr>
                    <w:top w:val="none" w:sz="0" w:space="0" w:color="auto"/>
                    <w:left w:val="none" w:sz="0" w:space="0" w:color="auto"/>
                    <w:bottom w:val="none" w:sz="0" w:space="0" w:color="auto"/>
                    <w:right w:val="none" w:sz="0" w:space="0" w:color="auto"/>
                  </w:divBdr>
                  <w:divsChild>
                    <w:div w:id="21243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9762">
      <w:bodyDiv w:val="1"/>
      <w:marLeft w:val="0"/>
      <w:marRight w:val="0"/>
      <w:marTop w:val="0"/>
      <w:marBottom w:val="0"/>
      <w:divBdr>
        <w:top w:val="none" w:sz="0" w:space="0" w:color="auto"/>
        <w:left w:val="none" w:sz="0" w:space="0" w:color="auto"/>
        <w:bottom w:val="none" w:sz="0" w:space="0" w:color="auto"/>
        <w:right w:val="none" w:sz="0" w:space="0" w:color="auto"/>
      </w:divBdr>
    </w:div>
    <w:div w:id="27919643">
      <w:bodyDiv w:val="1"/>
      <w:marLeft w:val="0"/>
      <w:marRight w:val="0"/>
      <w:marTop w:val="0"/>
      <w:marBottom w:val="0"/>
      <w:divBdr>
        <w:top w:val="none" w:sz="0" w:space="0" w:color="auto"/>
        <w:left w:val="none" w:sz="0" w:space="0" w:color="auto"/>
        <w:bottom w:val="none" w:sz="0" w:space="0" w:color="auto"/>
        <w:right w:val="none" w:sz="0" w:space="0" w:color="auto"/>
      </w:divBdr>
    </w:div>
    <w:div w:id="31736278">
      <w:bodyDiv w:val="1"/>
      <w:marLeft w:val="0"/>
      <w:marRight w:val="0"/>
      <w:marTop w:val="0"/>
      <w:marBottom w:val="0"/>
      <w:divBdr>
        <w:top w:val="none" w:sz="0" w:space="0" w:color="auto"/>
        <w:left w:val="none" w:sz="0" w:space="0" w:color="auto"/>
        <w:bottom w:val="none" w:sz="0" w:space="0" w:color="auto"/>
        <w:right w:val="none" w:sz="0" w:space="0" w:color="auto"/>
      </w:divBdr>
      <w:divsChild>
        <w:div w:id="1224490605">
          <w:marLeft w:val="0"/>
          <w:marRight w:val="0"/>
          <w:marTop w:val="0"/>
          <w:marBottom w:val="0"/>
          <w:divBdr>
            <w:top w:val="none" w:sz="0" w:space="0" w:color="auto"/>
            <w:left w:val="none" w:sz="0" w:space="0" w:color="auto"/>
            <w:bottom w:val="none" w:sz="0" w:space="0" w:color="auto"/>
            <w:right w:val="none" w:sz="0" w:space="0" w:color="auto"/>
          </w:divBdr>
          <w:divsChild>
            <w:div w:id="1460028112">
              <w:marLeft w:val="0"/>
              <w:marRight w:val="0"/>
              <w:marTop w:val="0"/>
              <w:marBottom w:val="0"/>
              <w:divBdr>
                <w:top w:val="none" w:sz="0" w:space="0" w:color="auto"/>
                <w:left w:val="none" w:sz="0" w:space="0" w:color="auto"/>
                <w:bottom w:val="none" w:sz="0" w:space="0" w:color="auto"/>
                <w:right w:val="none" w:sz="0" w:space="0" w:color="auto"/>
              </w:divBdr>
              <w:divsChild>
                <w:div w:id="128230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56696">
      <w:bodyDiv w:val="1"/>
      <w:marLeft w:val="0"/>
      <w:marRight w:val="0"/>
      <w:marTop w:val="0"/>
      <w:marBottom w:val="0"/>
      <w:divBdr>
        <w:top w:val="none" w:sz="0" w:space="0" w:color="auto"/>
        <w:left w:val="none" w:sz="0" w:space="0" w:color="auto"/>
        <w:bottom w:val="none" w:sz="0" w:space="0" w:color="auto"/>
        <w:right w:val="none" w:sz="0" w:space="0" w:color="auto"/>
      </w:divBdr>
    </w:div>
    <w:div w:id="51150839">
      <w:bodyDiv w:val="1"/>
      <w:marLeft w:val="0"/>
      <w:marRight w:val="0"/>
      <w:marTop w:val="0"/>
      <w:marBottom w:val="0"/>
      <w:divBdr>
        <w:top w:val="none" w:sz="0" w:space="0" w:color="auto"/>
        <w:left w:val="none" w:sz="0" w:space="0" w:color="auto"/>
        <w:bottom w:val="none" w:sz="0" w:space="0" w:color="auto"/>
        <w:right w:val="none" w:sz="0" w:space="0" w:color="auto"/>
      </w:divBdr>
    </w:div>
    <w:div w:id="61223297">
      <w:bodyDiv w:val="1"/>
      <w:marLeft w:val="0"/>
      <w:marRight w:val="0"/>
      <w:marTop w:val="0"/>
      <w:marBottom w:val="0"/>
      <w:divBdr>
        <w:top w:val="none" w:sz="0" w:space="0" w:color="auto"/>
        <w:left w:val="none" w:sz="0" w:space="0" w:color="auto"/>
        <w:bottom w:val="none" w:sz="0" w:space="0" w:color="auto"/>
        <w:right w:val="none" w:sz="0" w:space="0" w:color="auto"/>
      </w:divBdr>
      <w:divsChild>
        <w:div w:id="480851845">
          <w:marLeft w:val="0"/>
          <w:marRight w:val="0"/>
          <w:marTop w:val="0"/>
          <w:marBottom w:val="0"/>
          <w:divBdr>
            <w:top w:val="none" w:sz="0" w:space="0" w:color="auto"/>
            <w:left w:val="none" w:sz="0" w:space="0" w:color="auto"/>
            <w:bottom w:val="none" w:sz="0" w:space="0" w:color="auto"/>
            <w:right w:val="none" w:sz="0" w:space="0" w:color="auto"/>
          </w:divBdr>
          <w:divsChild>
            <w:div w:id="1711614843">
              <w:marLeft w:val="0"/>
              <w:marRight w:val="0"/>
              <w:marTop w:val="0"/>
              <w:marBottom w:val="0"/>
              <w:divBdr>
                <w:top w:val="none" w:sz="0" w:space="0" w:color="auto"/>
                <w:left w:val="none" w:sz="0" w:space="0" w:color="auto"/>
                <w:bottom w:val="none" w:sz="0" w:space="0" w:color="auto"/>
                <w:right w:val="none" w:sz="0" w:space="0" w:color="auto"/>
              </w:divBdr>
              <w:divsChild>
                <w:div w:id="1057389422">
                  <w:marLeft w:val="0"/>
                  <w:marRight w:val="0"/>
                  <w:marTop w:val="0"/>
                  <w:marBottom w:val="0"/>
                  <w:divBdr>
                    <w:top w:val="none" w:sz="0" w:space="0" w:color="auto"/>
                    <w:left w:val="none" w:sz="0" w:space="0" w:color="auto"/>
                    <w:bottom w:val="none" w:sz="0" w:space="0" w:color="auto"/>
                    <w:right w:val="none" w:sz="0" w:space="0" w:color="auto"/>
                  </w:divBdr>
                  <w:divsChild>
                    <w:div w:id="76449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63127">
      <w:bodyDiv w:val="1"/>
      <w:marLeft w:val="0"/>
      <w:marRight w:val="0"/>
      <w:marTop w:val="0"/>
      <w:marBottom w:val="0"/>
      <w:divBdr>
        <w:top w:val="none" w:sz="0" w:space="0" w:color="auto"/>
        <w:left w:val="none" w:sz="0" w:space="0" w:color="auto"/>
        <w:bottom w:val="none" w:sz="0" w:space="0" w:color="auto"/>
        <w:right w:val="none" w:sz="0" w:space="0" w:color="auto"/>
      </w:divBdr>
      <w:divsChild>
        <w:div w:id="2049602034">
          <w:marLeft w:val="0"/>
          <w:marRight w:val="0"/>
          <w:marTop w:val="0"/>
          <w:marBottom w:val="0"/>
          <w:divBdr>
            <w:top w:val="none" w:sz="0" w:space="0" w:color="auto"/>
            <w:left w:val="none" w:sz="0" w:space="0" w:color="auto"/>
            <w:bottom w:val="none" w:sz="0" w:space="0" w:color="auto"/>
            <w:right w:val="none" w:sz="0" w:space="0" w:color="auto"/>
          </w:divBdr>
          <w:divsChild>
            <w:div w:id="909854168">
              <w:marLeft w:val="0"/>
              <w:marRight w:val="0"/>
              <w:marTop w:val="0"/>
              <w:marBottom w:val="0"/>
              <w:divBdr>
                <w:top w:val="none" w:sz="0" w:space="0" w:color="auto"/>
                <w:left w:val="none" w:sz="0" w:space="0" w:color="auto"/>
                <w:bottom w:val="none" w:sz="0" w:space="0" w:color="auto"/>
                <w:right w:val="none" w:sz="0" w:space="0" w:color="auto"/>
              </w:divBdr>
              <w:divsChild>
                <w:div w:id="11864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14030">
      <w:bodyDiv w:val="1"/>
      <w:marLeft w:val="0"/>
      <w:marRight w:val="0"/>
      <w:marTop w:val="0"/>
      <w:marBottom w:val="0"/>
      <w:divBdr>
        <w:top w:val="none" w:sz="0" w:space="0" w:color="auto"/>
        <w:left w:val="none" w:sz="0" w:space="0" w:color="auto"/>
        <w:bottom w:val="none" w:sz="0" w:space="0" w:color="auto"/>
        <w:right w:val="none" w:sz="0" w:space="0" w:color="auto"/>
      </w:divBdr>
    </w:div>
    <w:div w:id="92870494">
      <w:bodyDiv w:val="1"/>
      <w:marLeft w:val="0"/>
      <w:marRight w:val="0"/>
      <w:marTop w:val="0"/>
      <w:marBottom w:val="0"/>
      <w:divBdr>
        <w:top w:val="none" w:sz="0" w:space="0" w:color="auto"/>
        <w:left w:val="none" w:sz="0" w:space="0" w:color="auto"/>
        <w:bottom w:val="none" w:sz="0" w:space="0" w:color="auto"/>
        <w:right w:val="none" w:sz="0" w:space="0" w:color="auto"/>
      </w:divBdr>
    </w:div>
    <w:div w:id="109126573">
      <w:bodyDiv w:val="1"/>
      <w:marLeft w:val="0"/>
      <w:marRight w:val="0"/>
      <w:marTop w:val="0"/>
      <w:marBottom w:val="0"/>
      <w:divBdr>
        <w:top w:val="none" w:sz="0" w:space="0" w:color="auto"/>
        <w:left w:val="none" w:sz="0" w:space="0" w:color="auto"/>
        <w:bottom w:val="none" w:sz="0" w:space="0" w:color="auto"/>
        <w:right w:val="none" w:sz="0" w:space="0" w:color="auto"/>
      </w:divBdr>
    </w:div>
    <w:div w:id="141654548">
      <w:bodyDiv w:val="1"/>
      <w:marLeft w:val="0"/>
      <w:marRight w:val="0"/>
      <w:marTop w:val="0"/>
      <w:marBottom w:val="0"/>
      <w:divBdr>
        <w:top w:val="none" w:sz="0" w:space="0" w:color="auto"/>
        <w:left w:val="none" w:sz="0" w:space="0" w:color="auto"/>
        <w:bottom w:val="none" w:sz="0" w:space="0" w:color="auto"/>
        <w:right w:val="none" w:sz="0" w:space="0" w:color="auto"/>
      </w:divBdr>
    </w:div>
    <w:div w:id="152768074">
      <w:bodyDiv w:val="1"/>
      <w:marLeft w:val="0"/>
      <w:marRight w:val="0"/>
      <w:marTop w:val="0"/>
      <w:marBottom w:val="0"/>
      <w:divBdr>
        <w:top w:val="none" w:sz="0" w:space="0" w:color="auto"/>
        <w:left w:val="none" w:sz="0" w:space="0" w:color="auto"/>
        <w:bottom w:val="none" w:sz="0" w:space="0" w:color="auto"/>
        <w:right w:val="none" w:sz="0" w:space="0" w:color="auto"/>
      </w:divBdr>
      <w:divsChild>
        <w:div w:id="1004357263">
          <w:marLeft w:val="0"/>
          <w:marRight w:val="0"/>
          <w:marTop w:val="0"/>
          <w:marBottom w:val="0"/>
          <w:divBdr>
            <w:top w:val="none" w:sz="0" w:space="0" w:color="auto"/>
            <w:left w:val="none" w:sz="0" w:space="0" w:color="auto"/>
            <w:bottom w:val="none" w:sz="0" w:space="0" w:color="auto"/>
            <w:right w:val="none" w:sz="0" w:space="0" w:color="auto"/>
          </w:divBdr>
          <w:divsChild>
            <w:div w:id="892624017">
              <w:marLeft w:val="0"/>
              <w:marRight w:val="0"/>
              <w:marTop w:val="0"/>
              <w:marBottom w:val="0"/>
              <w:divBdr>
                <w:top w:val="none" w:sz="0" w:space="0" w:color="auto"/>
                <w:left w:val="none" w:sz="0" w:space="0" w:color="auto"/>
                <w:bottom w:val="none" w:sz="0" w:space="0" w:color="auto"/>
                <w:right w:val="none" w:sz="0" w:space="0" w:color="auto"/>
              </w:divBdr>
              <w:divsChild>
                <w:div w:id="3538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55660">
      <w:bodyDiv w:val="1"/>
      <w:marLeft w:val="0"/>
      <w:marRight w:val="0"/>
      <w:marTop w:val="0"/>
      <w:marBottom w:val="0"/>
      <w:divBdr>
        <w:top w:val="none" w:sz="0" w:space="0" w:color="auto"/>
        <w:left w:val="none" w:sz="0" w:space="0" w:color="auto"/>
        <w:bottom w:val="none" w:sz="0" w:space="0" w:color="auto"/>
        <w:right w:val="none" w:sz="0" w:space="0" w:color="auto"/>
      </w:divBdr>
      <w:divsChild>
        <w:div w:id="896665771">
          <w:marLeft w:val="0"/>
          <w:marRight w:val="0"/>
          <w:marTop w:val="0"/>
          <w:marBottom w:val="0"/>
          <w:divBdr>
            <w:top w:val="none" w:sz="0" w:space="0" w:color="auto"/>
            <w:left w:val="none" w:sz="0" w:space="0" w:color="auto"/>
            <w:bottom w:val="none" w:sz="0" w:space="0" w:color="auto"/>
            <w:right w:val="none" w:sz="0" w:space="0" w:color="auto"/>
          </w:divBdr>
          <w:divsChild>
            <w:div w:id="74909174">
              <w:marLeft w:val="0"/>
              <w:marRight w:val="0"/>
              <w:marTop w:val="0"/>
              <w:marBottom w:val="0"/>
              <w:divBdr>
                <w:top w:val="none" w:sz="0" w:space="0" w:color="auto"/>
                <w:left w:val="none" w:sz="0" w:space="0" w:color="auto"/>
                <w:bottom w:val="none" w:sz="0" w:space="0" w:color="auto"/>
                <w:right w:val="none" w:sz="0" w:space="0" w:color="auto"/>
              </w:divBdr>
              <w:divsChild>
                <w:div w:id="4708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2882">
      <w:bodyDiv w:val="1"/>
      <w:marLeft w:val="0"/>
      <w:marRight w:val="0"/>
      <w:marTop w:val="0"/>
      <w:marBottom w:val="0"/>
      <w:divBdr>
        <w:top w:val="none" w:sz="0" w:space="0" w:color="auto"/>
        <w:left w:val="none" w:sz="0" w:space="0" w:color="auto"/>
        <w:bottom w:val="none" w:sz="0" w:space="0" w:color="auto"/>
        <w:right w:val="none" w:sz="0" w:space="0" w:color="auto"/>
      </w:divBdr>
    </w:div>
    <w:div w:id="165561308">
      <w:bodyDiv w:val="1"/>
      <w:marLeft w:val="0"/>
      <w:marRight w:val="0"/>
      <w:marTop w:val="0"/>
      <w:marBottom w:val="0"/>
      <w:divBdr>
        <w:top w:val="none" w:sz="0" w:space="0" w:color="auto"/>
        <w:left w:val="none" w:sz="0" w:space="0" w:color="auto"/>
        <w:bottom w:val="none" w:sz="0" w:space="0" w:color="auto"/>
        <w:right w:val="none" w:sz="0" w:space="0" w:color="auto"/>
      </w:divBdr>
      <w:divsChild>
        <w:div w:id="191571784">
          <w:marLeft w:val="0"/>
          <w:marRight w:val="0"/>
          <w:marTop w:val="0"/>
          <w:marBottom w:val="0"/>
          <w:divBdr>
            <w:top w:val="none" w:sz="0" w:space="0" w:color="auto"/>
            <w:left w:val="none" w:sz="0" w:space="0" w:color="auto"/>
            <w:bottom w:val="none" w:sz="0" w:space="0" w:color="auto"/>
            <w:right w:val="none" w:sz="0" w:space="0" w:color="auto"/>
          </w:divBdr>
          <w:divsChild>
            <w:div w:id="1991324806">
              <w:marLeft w:val="0"/>
              <w:marRight w:val="0"/>
              <w:marTop w:val="0"/>
              <w:marBottom w:val="0"/>
              <w:divBdr>
                <w:top w:val="none" w:sz="0" w:space="0" w:color="auto"/>
                <w:left w:val="none" w:sz="0" w:space="0" w:color="auto"/>
                <w:bottom w:val="none" w:sz="0" w:space="0" w:color="auto"/>
                <w:right w:val="none" w:sz="0" w:space="0" w:color="auto"/>
              </w:divBdr>
              <w:divsChild>
                <w:div w:id="17148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5937">
      <w:bodyDiv w:val="1"/>
      <w:marLeft w:val="0"/>
      <w:marRight w:val="0"/>
      <w:marTop w:val="0"/>
      <w:marBottom w:val="0"/>
      <w:divBdr>
        <w:top w:val="none" w:sz="0" w:space="0" w:color="auto"/>
        <w:left w:val="none" w:sz="0" w:space="0" w:color="auto"/>
        <w:bottom w:val="none" w:sz="0" w:space="0" w:color="auto"/>
        <w:right w:val="none" w:sz="0" w:space="0" w:color="auto"/>
      </w:divBdr>
    </w:div>
    <w:div w:id="190388276">
      <w:bodyDiv w:val="1"/>
      <w:marLeft w:val="0"/>
      <w:marRight w:val="0"/>
      <w:marTop w:val="0"/>
      <w:marBottom w:val="0"/>
      <w:divBdr>
        <w:top w:val="none" w:sz="0" w:space="0" w:color="auto"/>
        <w:left w:val="none" w:sz="0" w:space="0" w:color="auto"/>
        <w:bottom w:val="none" w:sz="0" w:space="0" w:color="auto"/>
        <w:right w:val="none" w:sz="0" w:space="0" w:color="auto"/>
      </w:divBdr>
    </w:div>
    <w:div w:id="201209992">
      <w:bodyDiv w:val="1"/>
      <w:marLeft w:val="0"/>
      <w:marRight w:val="0"/>
      <w:marTop w:val="0"/>
      <w:marBottom w:val="0"/>
      <w:divBdr>
        <w:top w:val="none" w:sz="0" w:space="0" w:color="auto"/>
        <w:left w:val="none" w:sz="0" w:space="0" w:color="auto"/>
        <w:bottom w:val="none" w:sz="0" w:space="0" w:color="auto"/>
        <w:right w:val="none" w:sz="0" w:space="0" w:color="auto"/>
      </w:divBdr>
    </w:div>
    <w:div w:id="237252928">
      <w:bodyDiv w:val="1"/>
      <w:marLeft w:val="0"/>
      <w:marRight w:val="0"/>
      <w:marTop w:val="0"/>
      <w:marBottom w:val="0"/>
      <w:divBdr>
        <w:top w:val="none" w:sz="0" w:space="0" w:color="auto"/>
        <w:left w:val="none" w:sz="0" w:space="0" w:color="auto"/>
        <w:bottom w:val="none" w:sz="0" w:space="0" w:color="auto"/>
        <w:right w:val="none" w:sz="0" w:space="0" w:color="auto"/>
      </w:divBdr>
    </w:div>
    <w:div w:id="270936800">
      <w:bodyDiv w:val="1"/>
      <w:marLeft w:val="0"/>
      <w:marRight w:val="0"/>
      <w:marTop w:val="0"/>
      <w:marBottom w:val="0"/>
      <w:divBdr>
        <w:top w:val="none" w:sz="0" w:space="0" w:color="auto"/>
        <w:left w:val="none" w:sz="0" w:space="0" w:color="auto"/>
        <w:bottom w:val="none" w:sz="0" w:space="0" w:color="auto"/>
        <w:right w:val="none" w:sz="0" w:space="0" w:color="auto"/>
      </w:divBdr>
    </w:div>
    <w:div w:id="279000592">
      <w:bodyDiv w:val="1"/>
      <w:marLeft w:val="0"/>
      <w:marRight w:val="0"/>
      <w:marTop w:val="0"/>
      <w:marBottom w:val="0"/>
      <w:divBdr>
        <w:top w:val="none" w:sz="0" w:space="0" w:color="auto"/>
        <w:left w:val="none" w:sz="0" w:space="0" w:color="auto"/>
        <w:bottom w:val="none" w:sz="0" w:space="0" w:color="auto"/>
        <w:right w:val="none" w:sz="0" w:space="0" w:color="auto"/>
      </w:divBdr>
      <w:divsChild>
        <w:div w:id="1727994155">
          <w:marLeft w:val="0"/>
          <w:marRight w:val="0"/>
          <w:marTop w:val="0"/>
          <w:marBottom w:val="0"/>
          <w:divBdr>
            <w:top w:val="none" w:sz="0" w:space="0" w:color="auto"/>
            <w:left w:val="none" w:sz="0" w:space="0" w:color="auto"/>
            <w:bottom w:val="none" w:sz="0" w:space="0" w:color="auto"/>
            <w:right w:val="none" w:sz="0" w:space="0" w:color="auto"/>
          </w:divBdr>
          <w:divsChild>
            <w:div w:id="1021274489">
              <w:marLeft w:val="0"/>
              <w:marRight w:val="0"/>
              <w:marTop w:val="0"/>
              <w:marBottom w:val="0"/>
              <w:divBdr>
                <w:top w:val="none" w:sz="0" w:space="0" w:color="auto"/>
                <w:left w:val="none" w:sz="0" w:space="0" w:color="auto"/>
                <w:bottom w:val="none" w:sz="0" w:space="0" w:color="auto"/>
                <w:right w:val="none" w:sz="0" w:space="0" w:color="auto"/>
              </w:divBdr>
              <w:divsChild>
                <w:div w:id="10703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25672">
      <w:bodyDiv w:val="1"/>
      <w:marLeft w:val="0"/>
      <w:marRight w:val="0"/>
      <w:marTop w:val="0"/>
      <w:marBottom w:val="0"/>
      <w:divBdr>
        <w:top w:val="none" w:sz="0" w:space="0" w:color="auto"/>
        <w:left w:val="none" w:sz="0" w:space="0" w:color="auto"/>
        <w:bottom w:val="none" w:sz="0" w:space="0" w:color="auto"/>
        <w:right w:val="none" w:sz="0" w:space="0" w:color="auto"/>
      </w:divBdr>
    </w:div>
    <w:div w:id="299697051">
      <w:bodyDiv w:val="1"/>
      <w:marLeft w:val="0"/>
      <w:marRight w:val="0"/>
      <w:marTop w:val="0"/>
      <w:marBottom w:val="0"/>
      <w:divBdr>
        <w:top w:val="none" w:sz="0" w:space="0" w:color="auto"/>
        <w:left w:val="none" w:sz="0" w:space="0" w:color="auto"/>
        <w:bottom w:val="none" w:sz="0" w:space="0" w:color="auto"/>
        <w:right w:val="none" w:sz="0" w:space="0" w:color="auto"/>
      </w:divBdr>
      <w:divsChild>
        <w:div w:id="1413313091">
          <w:marLeft w:val="0"/>
          <w:marRight w:val="0"/>
          <w:marTop w:val="0"/>
          <w:marBottom w:val="0"/>
          <w:divBdr>
            <w:top w:val="none" w:sz="0" w:space="0" w:color="auto"/>
            <w:left w:val="none" w:sz="0" w:space="0" w:color="auto"/>
            <w:bottom w:val="none" w:sz="0" w:space="0" w:color="auto"/>
            <w:right w:val="none" w:sz="0" w:space="0" w:color="auto"/>
          </w:divBdr>
          <w:divsChild>
            <w:div w:id="181671840">
              <w:marLeft w:val="0"/>
              <w:marRight w:val="0"/>
              <w:marTop w:val="0"/>
              <w:marBottom w:val="0"/>
              <w:divBdr>
                <w:top w:val="none" w:sz="0" w:space="0" w:color="auto"/>
                <w:left w:val="none" w:sz="0" w:space="0" w:color="auto"/>
                <w:bottom w:val="none" w:sz="0" w:space="0" w:color="auto"/>
                <w:right w:val="none" w:sz="0" w:space="0" w:color="auto"/>
              </w:divBdr>
              <w:divsChild>
                <w:div w:id="15048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924">
      <w:bodyDiv w:val="1"/>
      <w:marLeft w:val="0"/>
      <w:marRight w:val="0"/>
      <w:marTop w:val="0"/>
      <w:marBottom w:val="0"/>
      <w:divBdr>
        <w:top w:val="none" w:sz="0" w:space="0" w:color="auto"/>
        <w:left w:val="none" w:sz="0" w:space="0" w:color="auto"/>
        <w:bottom w:val="none" w:sz="0" w:space="0" w:color="auto"/>
        <w:right w:val="none" w:sz="0" w:space="0" w:color="auto"/>
      </w:divBdr>
      <w:divsChild>
        <w:div w:id="2093812113">
          <w:marLeft w:val="0"/>
          <w:marRight w:val="0"/>
          <w:marTop w:val="0"/>
          <w:marBottom w:val="0"/>
          <w:divBdr>
            <w:top w:val="none" w:sz="0" w:space="0" w:color="auto"/>
            <w:left w:val="none" w:sz="0" w:space="0" w:color="auto"/>
            <w:bottom w:val="none" w:sz="0" w:space="0" w:color="auto"/>
            <w:right w:val="none" w:sz="0" w:space="0" w:color="auto"/>
          </w:divBdr>
          <w:divsChild>
            <w:div w:id="1776442384">
              <w:marLeft w:val="0"/>
              <w:marRight w:val="0"/>
              <w:marTop w:val="0"/>
              <w:marBottom w:val="0"/>
              <w:divBdr>
                <w:top w:val="none" w:sz="0" w:space="0" w:color="auto"/>
                <w:left w:val="none" w:sz="0" w:space="0" w:color="auto"/>
                <w:bottom w:val="none" w:sz="0" w:space="0" w:color="auto"/>
                <w:right w:val="none" w:sz="0" w:space="0" w:color="auto"/>
              </w:divBdr>
              <w:divsChild>
                <w:div w:id="160704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369175">
      <w:bodyDiv w:val="1"/>
      <w:marLeft w:val="0"/>
      <w:marRight w:val="0"/>
      <w:marTop w:val="0"/>
      <w:marBottom w:val="0"/>
      <w:divBdr>
        <w:top w:val="none" w:sz="0" w:space="0" w:color="auto"/>
        <w:left w:val="none" w:sz="0" w:space="0" w:color="auto"/>
        <w:bottom w:val="none" w:sz="0" w:space="0" w:color="auto"/>
        <w:right w:val="none" w:sz="0" w:space="0" w:color="auto"/>
      </w:divBdr>
    </w:div>
    <w:div w:id="327708067">
      <w:bodyDiv w:val="1"/>
      <w:marLeft w:val="0"/>
      <w:marRight w:val="0"/>
      <w:marTop w:val="0"/>
      <w:marBottom w:val="0"/>
      <w:divBdr>
        <w:top w:val="none" w:sz="0" w:space="0" w:color="auto"/>
        <w:left w:val="none" w:sz="0" w:space="0" w:color="auto"/>
        <w:bottom w:val="none" w:sz="0" w:space="0" w:color="auto"/>
        <w:right w:val="none" w:sz="0" w:space="0" w:color="auto"/>
      </w:divBdr>
    </w:div>
    <w:div w:id="331032941">
      <w:bodyDiv w:val="1"/>
      <w:marLeft w:val="0"/>
      <w:marRight w:val="0"/>
      <w:marTop w:val="0"/>
      <w:marBottom w:val="0"/>
      <w:divBdr>
        <w:top w:val="none" w:sz="0" w:space="0" w:color="auto"/>
        <w:left w:val="none" w:sz="0" w:space="0" w:color="auto"/>
        <w:bottom w:val="none" w:sz="0" w:space="0" w:color="auto"/>
        <w:right w:val="none" w:sz="0" w:space="0" w:color="auto"/>
      </w:divBdr>
    </w:div>
    <w:div w:id="331957611">
      <w:bodyDiv w:val="1"/>
      <w:marLeft w:val="0"/>
      <w:marRight w:val="0"/>
      <w:marTop w:val="0"/>
      <w:marBottom w:val="0"/>
      <w:divBdr>
        <w:top w:val="none" w:sz="0" w:space="0" w:color="auto"/>
        <w:left w:val="none" w:sz="0" w:space="0" w:color="auto"/>
        <w:bottom w:val="none" w:sz="0" w:space="0" w:color="auto"/>
        <w:right w:val="none" w:sz="0" w:space="0" w:color="auto"/>
      </w:divBdr>
    </w:div>
    <w:div w:id="338699938">
      <w:bodyDiv w:val="1"/>
      <w:marLeft w:val="0"/>
      <w:marRight w:val="0"/>
      <w:marTop w:val="0"/>
      <w:marBottom w:val="0"/>
      <w:divBdr>
        <w:top w:val="none" w:sz="0" w:space="0" w:color="auto"/>
        <w:left w:val="none" w:sz="0" w:space="0" w:color="auto"/>
        <w:bottom w:val="none" w:sz="0" w:space="0" w:color="auto"/>
        <w:right w:val="none" w:sz="0" w:space="0" w:color="auto"/>
      </w:divBdr>
    </w:div>
    <w:div w:id="347827368">
      <w:bodyDiv w:val="1"/>
      <w:marLeft w:val="0"/>
      <w:marRight w:val="0"/>
      <w:marTop w:val="0"/>
      <w:marBottom w:val="0"/>
      <w:divBdr>
        <w:top w:val="none" w:sz="0" w:space="0" w:color="auto"/>
        <w:left w:val="none" w:sz="0" w:space="0" w:color="auto"/>
        <w:bottom w:val="none" w:sz="0" w:space="0" w:color="auto"/>
        <w:right w:val="none" w:sz="0" w:space="0" w:color="auto"/>
      </w:divBdr>
      <w:divsChild>
        <w:div w:id="1844078083">
          <w:marLeft w:val="0"/>
          <w:marRight w:val="0"/>
          <w:marTop w:val="0"/>
          <w:marBottom w:val="0"/>
          <w:divBdr>
            <w:top w:val="none" w:sz="0" w:space="0" w:color="auto"/>
            <w:left w:val="none" w:sz="0" w:space="0" w:color="auto"/>
            <w:bottom w:val="none" w:sz="0" w:space="0" w:color="auto"/>
            <w:right w:val="none" w:sz="0" w:space="0" w:color="auto"/>
          </w:divBdr>
          <w:divsChild>
            <w:div w:id="1002007115">
              <w:marLeft w:val="0"/>
              <w:marRight w:val="0"/>
              <w:marTop w:val="0"/>
              <w:marBottom w:val="0"/>
              <w:divBdr>
                <w:top w:val="none" w:sz="0" w:space="0" w:color="auto"/>
                <w:left w:val="none" w:sz="0" w:space="0" w:color="auto"/>
                <w:bottom w:val="none" w:sz="0" w:space="0" w:color="auto"/>
                <w:right w:val="none" w:sz="0" w:space="0" w:color="auto"/>
              </w:divBdr>
              <w:divsChild>
                <w:div w:id="120956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90425">
      <w:bodyDiv w:val="1"/>
      <w:marLeft w:val="0"/>
      <w:marRight w:val="0"/>
      <w:marTop w:val="0"/>
      <w:marBottom w:val="0"/>
      <w:divBdr>
        <w:top w:val="none" w:sz="0" w:space="0" w:color="auto"/>
        <w:left w:val="none" w:sz="0" w:space="0" w:color="auto"/>
        <w:bottom w:val="none" w:sz="0" w:space="0" w:color="auto"/>
        <w:right w:val="none" w:sz="0" w:space="0" w:color="auto"/>
      </w:divBdr>
    </w:div>
    <w:div w:id="368141133">
      <w:bodyDiv w:val="1"/>
      <w:marLeft w:val="0"/>
      <w:marRight w:val="0"/>
      <w:marTop w:val="0"/>
      <w:marBottom w:val="0"/>
      <w:divBdr>
        <w:top w:val="none" w:sz="0" w:space="0" w:color="auto"/>
        <w:left w:val="none" w:sz="0" w:space="0" w:color="auto"/>
        <w:bottom w:val="none" w:sz="0" w:space="0" w:color="auto"/>
        <w:right w:val="none" w:sz="0" w:space="0" w:color="auto"/>
      </w:divBdr>
    </w:div>
    <w:div w:id="371225016">
      <w:bodyDiv w:val="1"/>
      <w:marLeft w:val="0"/>
      <w:marRight w:val="0"/>
      <w:marTop w:val="0"/>
      <w:marBottom w:val="0"/>
      <w:divBdr>
        <w:top w:val="none" w:sz="0" w:space="0" w:color="auto"/>
        <w:left w:val="none" w:sz="0" w:space="0" w:color="auto"/>
        <w:bottom w:val="none" w:sz="0" w:space="0" w:color="auto"/>
        <w:right w:val="none" w:sz="0" w:space="0" w:color="auto"/>
      </w:divBdr>
    </w:div>
    <w:div w:id="387193848">
      <w:bodyDiv w:val="1"/>
      <w:marLeft w:val="0"/>
      <w:marRight w:val="0"/>
      <w:marTop w:val="0"/>
      <w:marBottom w:val="0"/>
      <w:divBdr>
        <w:top w:val="none" w:sz="0" w:space="0" w:color="auto"/>
        <w:left w:val="none" w:sz="0" w:space="0" w:color="auto"/>
        <w:bottom w:val="none" w:sz="0" w:space="0" w:color="auto"/>
        <w:right w:val="none" w:sz="0" w:space="0" w:color="auto"/>
      </w:divBdr>
    </w:div>
    <w:div w:id="399787274">
      <w:bodyDiv w:val="1"/>
      <w:marLeft w:val="0"/>
      <w:marRight w:val="0"/>
      <w:marTop w:val="0"/>
      <w:marBottom w:val="0"/>
      <w:divBdr>
        <w:top w:val="none" w:sz="0" w:space="0" w:color="auto"/>
        <w:left w:val="none" w:sz="0" w:space="0" w:color="auto"/>
        <w:bottom w:val="none" w:sz="0" w:space="0" w:color="auto"/>
        <w:right w:val="none" w:sz="0" w:space="0" w:color="auto"/>
      </w:divBdr>
    </w:div>
    <w:div w:id="425001092">
      <w:bodyDiv w:val="1"/>
      <w:marLeft w:val="0"/>
      <w:marRight w:val="0"/>
      <w:marTop w:val="0"/>
      <w:marBottom w:val="0"/>
      <w:divBdr>
        <w:top w:val="none" w:sz="0" w:space="0" w:color="auto"/>
        <w:left w:val="none" w:sz="0" w:space="0" w:color="auto"/>
        <w:bottom w:val="none" w:sz="0" w:space="0" w:color="auto"/>
        <w:right w:val="none" w:sz="0" w:space="0" w:color="auto"/>
      </w:divBdr>
    </w:div>
    <w:div w:id="427586231">
      <w:bodyDiv w:val="1"/>
      <w:marLeft w:val="0"/>
      <w:marRight w:val="0"/>
      <w:marTop w:val="0"/>
      <w:marBottom w:val="0"/>
      <w:divBdr>
        <w:top w:val="none" w:sz="0" w:space="0" w:color="auto"/>
        <w:left w:val="none" w:sz="0" w:space="0" w:color="auto"/>
        <w:bottom w:val="none" w:sz="0" w:space="0" w:color="auto"/>
        <w:right w:val="none" w:sz="0" w:space="0" w:color="auto"/>
      </w:divBdr>
    </w:div>
    <w:div w:id="432750982">
      <w:bodyDiv w:val="1"/>
      <w:marLeft w:val="0"/>
      <w:marRight w:val="0"/>
      <w:marTop w:val="0"/>
      <w:marBottom w:val="0"/>
      <w:divBdr>
        <w:top w:val="none" w:sz="0" w:space="0" w:color="auto"/>
        <w:left w:val="none" w:sz="0" w:space="0" w:color="auto"/>
        <w:bottom w:val="none" w:sz="0" w:space="0" w:color="auto"/>
        <w:right w:val="none" w:sz="0" w:space="0" w:color="auto"/>
      </w:divBdr>
    </w:div>
    <w:div w:id="451366580">
      <w:bodyDiv w:val="1"/>
      <w:marLeft w:val="0"/>
      <w:marRight w:val="0"/>
      <w:marTop w:val="0"/>
      <w:marBottom w:val="0"/>
      <w:divBdr>
        <w:top w:val="none" w:sz="0" w:space="0" w:color="auto"/>
        <w:left w:val="none" w:sz="0" w:space="0" w:color="auto"/>
        <w:bottom w:val="none" w:sz="0" w:space="0" w:color="auto"/>
        <w:right w:val="none" w:sz="0" w:space="0" w:color="auto"/>
      </w:divBdr>
    </w:div>
    <w:div w:id="472479940">
      <w:bodyDiv w:val="1"/>
      <w:marLeft w:val="0"/>
      <w:marRight w:val="0"/>
      <w:marTop w:val="0"/>
      <w:marBottom w:val="0"/>
      <w:divBdr>
        <w:top w:val="none" w:sz="0" w:space="0" w:color="auto"/>
        <w:left w:val="none" w:sz="0" w:space="0" w:color="auto"/>
        <w:bottom w:val="none" w:sz="0" w:space="0" w:color="auto"/>
        <w:right w:val="none" w:sz="0" w:space="0" w:color="auto"/>
      </w:divBdr>
    </w:div>
    <w:div w:id="497504520">
      <w:bodyDiv w:val="1"/>
      <w:marLeft w:val="0"/>
      <w:marRight w:val="0"/>
      <w:marTop w:val="0"/>
      <w:marBottom w:val="0"/>
      <w:divBdr>
        <w:top w:val="none" w:sz="0" w:space="0" w:color="auto"/>
        <w:left w:val="none" w:sz="0" w:space="0" w:color="auto"/>
        <w:bottom w:val="none" w:sz="0" w:space="0" w:color="auto"/>
        <w:right w:val="none" w:sz="0" w:space="0" w:color="auto"/>
      </w:divBdr>
      <w:divsChild>
        <w:div w:id="1701587942">
          <w:marLeft w:val="0"/>
          <w:marRight w:val="0"/>
          <w:marTop w:val="0"/>
          <w:marBottom w:val="0"/>
          <w:divBdr>
            <w:top w:val="none" w:sz="0" w:space="0" w:color="auto"/>
            <w:left w:val="none" w:sz="0" w:space="0" w:color="auto"/>
            <w:bottom w:val="none" w:sz="0" w:space="0" w:color="auto"/>
            <w:right w:val="none" w:sz="0" w:space="0" w:color="auto"/>
          </w:divBdr>
          <w:divsChild>
            <w:div w:id="200242250">
              <w:marLeft w:val="0"/>
              <w:marRight w:val="0"/>
              <w:marTop w:val="0"/>
              <w:marBottom w:val="0"/>
              <w:divBdr>
                <w:top w:val="none" w:sz="0" w:space="0" w:color="auto"/>
                <w:left w:val="none" w:sz="0" w:space="0" w:color="auto"/>
                <w:bottom w:val="none" w:sz="0" w:space="0" w:color="auto"/>
                <w:right w:val="none" w:sz="0" w:space="0" w:color="auto"/>
              </w:divBdr>
              <w:divsChild>
                <w:div w:id="64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443214">
      <w:bodyDiv w:val="1"/>
      <w:marLeft w:val="0"/>
      <w:marRight w:val="0"/>
      <w:marTop w:val="0"/>
      <w:marBottom w:val="0"/>
      <w:divBdr>
        <w:top w:val="none" w:sz="0" w:space="0" w:color="auto"/>
        <w:left w:val="none" w:sz="0" w:space="0" w:color="auto"/>
        <w:bottom w:val="none" w:sz="0" w:space="0" w:color="auto"/>
        <w:right w:val="none" w:sz="0" w:space="0" w:color="auto"/>
      </w:divBdr>
      <w:divsChild>
        <w:div w:id="934482719">
          <w:marLeft w:val="0"/>
          <w:marRight w:val="0"/>
          <w:marTop w:val="0"/>
          <w:marBottom w:val="0"/>
          <w:divBdr>
            <w:top w:val="none" w:sz="0" w:space="0" w:color="auto"/>
            <w:left w:val="none" w:sz="0" w:space="0" w:color="auto"/>
            <w:bottom w:val="none" w:sz="0" w:space="0" w:color="auto"/>
            <w:right w:val="none" w:sz="0" w:space="0" w:color="auto"/>
          </w:divBdr>
          <w:divsChild>
            <w:div w:id="797645634">
              <w:marLeft w:val="0"/>
              <w:marRight w:val="0"/>
              <w:marTop w:val="0"/>
              <w:marBottom w:val="0"/>
              <w:divBdr>
                <w:top w:val="none" w:sz="0" w:space="0" w:color="auto"/>
                <w:left w:val="none" w:sz="0" w:space="0" w:color="auto"/>
                <w:bottom w:val="none" w:sz="0" w:space="0" w:color="auto"/>
                <w:right w:val="none" w:sz="0" w:space="0" w:color="auto"/>
              </w:divBdr>
              <w:divsChild>
                <w:div w:id="210606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103897">
      <w:bodyDiv w:val="1"/>
      <w:marLeft w:val="0"/>
      <w:marRight w:val="0"/>
      <w:marTop w:val="0"/>
      <w:marBottom w:val="0"/>
      <w:divBdr>
        <w:top w:val="none" w:sz="0" w:space="0" w:color="auto"/>
        <w:left w:val="none" w:sz="0" w:space="0" w:color="auto"/>
        <w:bottom w:val="none" w:sz="0" w:space="0" w:color="auto"/>
        <w:right w:val="none" w:sz="0" w:space="0" w:color="auto"/>
      </w:divBdr>
      <w:divsChild>
        <w:div w:id="1855730522">
          <w:marLeft w:val="0"/>
          <w:marRight w:val="0"/>
          <w:marTop w:val="0"/>
          <w:marBottom w:val="0"/>
          <w:divBdr>
            <w:top w:val="none" w:sz="0" w:space="0" w:color="auto"/>
            <w:left w:val="none" w:sz="0" w:space="0" w:color="auto"/>
            <w:bottom w:val="none" w:sz="0" w:space="0" w:color="auto"/>
            <w:right w:val="none" w:sz="0" w:space="0" w:color="auto"/>
          </w:divBdr>
          <w:divsChild>
            <w:div w:id="1909530529">
              <w:marLeft w:val="0"/>
              <w:marRight w:val="0"/>
              <w:marTop w:val="0"/>
              <w:marBottom w:val="0"/>
              <w:divBdr>
                <w:top w:val="none" w:sz="0" w:space="0" w:color="auto"/>
                <w:left w:val="none" w:sz="0" w:space="0" w:color="auto"/>
                <w:bottom w:val="none" w:sz="0" w:space="0" w:color="auto"/>
                <w:right w:val="none" w:sz="0" w:space="0" w:color="auto"/>
              </w:divBdr>
              <w:divsChild>
                <w:div w:id="13571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771971">
      <w:bodyDiv w:val="1"/>
      <w:marLeft w:val="0"/>
      <w:marRight w:val="0"/>
      <w:marTop w:val="0"/>
      <w:marBottom w:val="0"/>
      <w:divBdr>
        <w:top w:val="none" w:sz="0" w:space="0" w:color="auto"/>
        <w:left w:val="none" w:sz="0" w:space="0" w:color="auto"/>
        <w:bottom w:val="none" w:sz="0" w:space="0" w:color="auto"/>
        <w:right w:val="none" w:sz="0" w:space="0" w:color="auto"/>
      </w:divBdr>
    </w:div>
    <w:div w:id="539634288">
      <w:bodyDiv w:val="1"/>
      <w:marLeft w:val="0"/>
      <w:marRight w:val="0"/>
      <w:marTop w:val="0"/>
      <w:marBottom w:val="0"/>
      <w:divBdr>
        <w:top w:val="none" w:sz="0" w:space="0" w:color="auto"/>
        <w:left w:val="none" w:sz="0" w:space="0" w:color="auto"/>
        <w:bottom w:val="none" w:sz="0" w:space="0" w:color="auto"/>
        <w:right w:val="none" w:sz="0" w:space="0" w:color="auto"/>
      </w:divBdr>
    </w:div>
    <w:div w:id="540097842">
      <w:bodyDiv w:val="1"/>
      <w:marLeft w:val="0"/>
      <w:marRight w:val="0"/>
      <w:marTop w:val="0"/>
      <w:marBottom w:val="0"/>
      <w:divBdr>
        <w:top w:val="none" w:sz="0" w:space="0" w:color="auto"/>
        <w:left w:val="none" w:sz="0" w:space="0" w:color="auto"/>
        <w:bottom w:val="none" w:sz="0" w:space="0" w:color="auto"/>
        <w:right w:val="none" w:sz="0" w:space="0" w:color="auto"/>
      </w:divBdr>
    </w:div>
    <w:div w:id="541291304">
      <w:bodyDiv w:val="1"/>
      <w:marLeft w:val="0"/>
      <w:marRight w:val="0"/>
      <w:marTop w:val="0"/>
      <w:marBottom w:val="0"/>
      <w:divBdr>
        <w:top w:val="none" w:sz="0" w:space="0" w:color="auto"/>
        <w:left w:val="none" w:sz="0" w:space="0" w:color="auto"/>
        <w:bottom w:val="none" w:sz="0" w:space="0" w:color="auto"/>
        <w:right w:val="none" w:sz="0" w:space="0" w:color="auto"/>
      </w:divBdr>
    </w:div>
    <w:div w:id="562955577">
      <w:bodyDiv w:val="1"/>
      <w:marLeft w:val="0"/>
      <w:marRight w:val="0"/>
      <w:marTop w:val="0"/>
      <w:marBottom w:val="0"/>
      <w:divBdr>
        <w:top w:val="none" w:sz="0" w:space="0" w:color="auto"/>
        <w:left w:val="none" w:sz="0" w:space="0" w:color="auto"/>
        <w:bottom w:val="none" w:sz="0" w:space="0" w:color="auto"/>
        <w:right w:val="none" w:sz="0" w:space="0" w:color="auto"/>
      </w:divBdr>
    </w:div>
    <w:div w:id="575087986">
      <w:bodyDiv w:val="1"/>
      <w:marLeft w:val="0"/>
      <w:marRight w:val="0"/>
      <w:marTop w:val="0"/>
      <w:marBottom w:val="0"/>
      <w:divBdr>
        <w:top w:val="none" w:sz="0" w:space="0" w:color="auto"/>
        <w:left w:val="none" w:sz="0" w:space="0" w:color="auto"/>
        <w:bottom w:val="none" w:sz="0" w:space="0" w:color="auto"/>
        <w:right w:val="none" w:sz="0" w:space="0" w:color="auto"/>
      </w:divBdr>
    </w:div>
    <w:div w:id="593125324">
      <w:bodyDiv w:val="1"/>
      <w:marLeft w:val="0"/>
      <w:marRight w:val="0"/>
      <w:marTop w:val="0"/>
      <w:marBottom w:val="0"/>
      <w:divBdr>
        <w:top w:val="none" w:sz="0" w:space="0" w:color="auto"/>
        <w:left w:val="none" w:sz="0" w:space="0" w:color="auto"/>
        <w:bottom w:val="none" w:sz="0" w:space="0" w:color="auto"/>
        <w:right w:val="none" w:sz="0" w:space="0" w:color="auto"/>
      </w:divBdr>
      <w:divsChild>
        <w:div w:id="1354503053">
          <w:marLeft w:val="0"/>
          <w:marRight w:val="0"/>
          <w:marTop w:val="0"/>
          <w:marBottom w:val="0"/>
          <w:divBdr>
            <w:top w:val="none" w:sz="0" w:space="0" w:color="auto"/>
            <w:left w:val="none" w:sz="0" w:space="0" w:color="auto"/>
            <w:bottom w:val="none" w:sz="0" w:space="0" w:color="auto"/>
            <w:right w:val="none" w:sz="0" w:space="0" w:color="auto"/>
          </w:divBdr>
          <w:divsChild>
            <w:div w:id="418524479">
              <w:marLeft w:val="0"/>
              <w:marRight w:val="0"/>
              <w:marTop w:val="0"/>
              <w:marBottom w:val="0"/>
              <w:divBdr>
                <w:top w:val="none" w:sz="0" w:space="0" w:color="auto"/>
                <w:left w:val="none" w:sz="0" w:space="0" w:color="auto"/>
                <w:bottom w:val="none" w:sz="0" w:space="0" w:color="auto"/>
                <w:right w:val="none" w:sz="0" w:space="0" w:color="auto"/>
              </w:divBdr>
              <w:divsChild>
                <w:div w:id="259335360">
                  <w:marLeft w:val="0"/>
                  <w:marRight w:val="0"/>
                  <w:marTop w:val="0"/>
                  <w:marBottom w:val="0"/>
                  <w:divBdr>
                    <w:top w:val="none" w:sz="0" w:space="0" w:color="auto"/>
                    <w:left w:val="none" w:sz="0" w:space="0" w:color="auto"/>
                    <w:bottom w:val="none" w:sz="0" w:space="0" w:color="auto"/>
                    <w:right w:val="none" w:sz="0" w:space="0" w:color="auto"/>
                  </w:divBdr>
                  <w:divsChild>
                    <w:div w:id="963998261">
                      <w:marLeft w:val="0"/>
                      <w:marRight w:val="0"/>
                      <w:marTop w:val="0"/>
                      <w:marBottom w:val="0"/>
                      <w:divBdr>
                        <w:top w:val="none" w:sz="0" w:space="0" w:color="auto"/>
                        <w:left w:val="none" w:sz="0" w:space="0" w:color="auto"/>
                        <w:bottom w:val="none" w:sz="0" w:space="0" w:color="auto"/>
                        <w:right w:val="none" w:sz="0" w:space="0" w:color="auto"/>
                      </w:divBdr>
                    </w:div>
                  </w:divsChild>
                </w:div>
                <w:div w:id="534732524">
                  <w:marLeft w:val="0"/>
                  <w:marRight w:val="0"/>
                  <w:marTop w:val="0"/>
                  <w:marBottom w:val="0"/>
                  <w:divBdr>
                    <w:top w:val="none" w:sz="0" w:space="0" w:color="auto"/>
                    <w:left w:val="none" w:sz="0" w:space="0" w:color="auto"/>
                    <w:bottom w:val="none" w:sz="0" w:space="0" w:color="auto"/>
                    <w:right w:val="none" w:sz="0" w:space="0" w:color="auto"/>
                  </w:divBdr>
                  <w:divsChild>
                    <w:div w:id="507797298">
                      <w:marLeft w:val="0"/>
                      <w:marRight w:val="0"/>
                      <w:marTop w:val="0"/>
                      <w:marBottom w:val="0"/>
                      <w:divBdr>
                        <w:top w:val="none" w:sz="0" w:space="0" w:color="auto"/>
                        <w:left w:val="none" w:sz="0" w:space="0" w:color="auto"/>
                        <w:bottom w:val="none" w:sz="0" w:space="0" w:color="auto"/>
                        <w:right w:val="none" w:sz="0" w:space="0" w:color="auto"/>
                      </w:divBdr>
                    </w:div>
                  </w:divsChild>
                </w:div>
                <w:div w:id="1794664796">
                  <w:marLeft w:val="0"/>
                  <w:marRight w:val="0"/>
                  <w:marTop w:val="0"/>
                  <w:marBottom w:val="0"/>
                  <w:divBdr>
                    <w:top w:val="none" w:sz="0" w:space="0" w:color="auto"/>
                    <w:left w:val="none" w:sz="0" w:space="0" w:color="auto"/>
                    <w:bottom w:val="none" w:sz="0" w:space="0" w:color="auto"/>
                    <w:right w:val="none" w:sz="0" w:space="0" w:color="auto"/>
                  </w:divBdr>
                  <w:divsChild>
                    <w:div w:id="15836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989352">
      <w:bodyDiv w:val="1"/>
      <w:marLeft w:val="0"/>
      <w:marRight w:val="0"/>
      <w:marTop w:val="0"/>
      <w:marBottom w:val="0"/>
      <w:divBdr>
        <w:top w:val="none" w:sz="0" w:space="0" w:color="auto"/>
        <w:left w:val="none" w:sz="0" w:space="0" w:color="auto"/>
        <w:bottom w:val="none" w:sz="0" w:space="0" w:color="auto"/>
        <w:right w:val="none" w:sz="0" w:space="0" w:color="auto"/>
      </w:divBdr>
    </w:div>
    <w:div w:id="615795972">
      <w:bodyDiv w:val="1"/>
      <w:marLeft w:val="0"/>
      <w:marRight w:val="0"/>
      <w:marTop w:val="0"/>
      <w:marBottom w:val="0"/>
      <w:divBdr>
        <w:top w:val="none" w:sz="0" w:space="0" w:color="auto"/>
        <w:left w:val="none" w:sz="0" w:space="0" w:color="auto"/>
        <w:bottom w:val="none" w:sz="0" w:space="0" w:color="auto"/>
        <w:right w:val="none" w:sz="0" w:space="0" w:color="auto"/>
      </w:divBdr>
    </w:div>
    <w:div w:id="624772534">
      <w:bodyDiv w:val="1"/>
      <w:marLeft w:val="0"/>
      <w:marRight w:val="0"/>
      <w:marTop w:val="0"/>
      <w:marBottom w:val="0"/>
      <w:divBdr>
        <w:top w:val="none" w:sz="0" w:space="0" w:color="auto"/>
        <w:left w:val="none" w:sz="0" w:space="0" w:color="auto"/>
        <w:bottom w:val="none" w:sz="0" w:space="0" w:color="auto"/>
        <w:right w:val="none" w:sz="0" w:space="0" w:color="auto"/>
      </w:divBdr>
    </w:div>
    <w:div w:id="625551875">
      <w:bodyDiv w:val="1"/>
      <w:marLeft w:val="0"/>
      <w:marRight w:val="0"/>
      <w:marTop w:val="0"/>
      <w:marBottom w:val="0"/>
      <w:divBdr>
        <w:top w:val="none" w:sz="0" w:space="0" w:color="auto"/>
        <w:left w:val="none" w:sz="0" w:space="0" w:color="auto"/>
        <w:bottom w:val="none" w:sz="0" w:space="0" w:color="auto"/>
        <w:right w:val="none" w:sz="0" w:space="0" w:color="auto"/>
      </w:divBdr>
      <w:divsChild>
        <w:div w:id="203060326">
          <w:marLeft w:val="0"/>
          <w:marRight w:val="0"/>
          <w:marTop w:val="0"/>
          <w:marBottom w:val="0"/>
          <w:divBdr>
            <w:top w:val="none" w:sz="0" w:space="0" w:color="auto"/>
            <w:left w:val="none" w:sz="0" w:space="0" w:color="auto"/>
            <w:bottom w:val="none" w:sz="0" w:space="0" w:color="auto"/>
            <w:right w:val="none" w:sz="0" w:space="0" w:color="auto"/>
          </w:divBdr>
          <w:divsChild>
            <w:div w:id="1149206277">
              <w:marLeft w:val="0"/>
              <w:marRight w:val="0"/>
              <w:marTop w:val="0"/>
              <w:marBottom w:val="0"/>
              <w:divBdr>
                <w:top w:val="none" w:sz="0" w:space="0" w:color="auto"/>
                <w:left w:val="none" w:sz="0" w:space="0" w:color="auto"/>
                <w:bottom w:val="none" w:sz="0" w:space="0" w:color="auto"/>
                <w:right w:val="none" w:sz="0" w:space="0" w:color="auto"/>
              </w:divBdr>
              <w:divsChild>
                <w:div w:id="20578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631182">
      <w:bodyDiv w:val="1"/>
      <w:marLeft w:val="0"/>
      <w:marRight w:val="0"/>
      <w:marTop w:val="0"/>
      <w:marBottom w:val="0"/>
      <w:divBdr>
        <w:top w:val="none" w:sz="0" w:space="0" w:color="auto"/>
        <w:left w:val="none" w:sz="0" w:space="0" w:color="auto"/>
        <w:bottom w:val="none" w:sz="0" w:space="0" w:color="auto"/>
        <w:right w:val="none" w:sz="0" w:space="0" w:color="auto"/>
      </w:divBdr>
    </w:div>
    <w:div w:id="659164938">
      <w:bodyDiv w:val="1"/>
      <w:marLeft w:val="0"/>
      <w:marRight w:val="0"/>
      <w:marTop w:val="0"/>
      <w:marBottom w:val="0"/>
      <w:divBdr>
        <w:top w:val="none" w:sz="0" w:space="0" w:color="auto"/>
        <w:left w:val="none" w:sz="0" w:space="0" w:color="auto"/>
        <w:bottom w:val="none" w:sz="0" w:space="0" w:color="auto"/>
        <w:right w:val="none" w:sz="0" w:space="0" w:color="auto"/>
      </w:divBdr>
    </w:div>
    <w:div w:id="665936079">
      <w:bodyDiv w:val="1"/>
      <w:marLeft w:val="0"/>
      <w:marRight w:val="0"/>
      <w:marTop w:val="0"/>
      <w:marBottom w:val="0"/>
      <w:divBdr>
        <w:top w:val="none" w:sz="0" w:space="0" w:color="auto"/>
        <w:left w:val="none" w:sz="0" w:space="0" w:color="auto"/>
        <w:bottom w:val="none" w:sz="0" w:space="0" w:color="auto"/>
        <w:right w:val="none" w:sz="0" w:space="0" w:color="auto"/>
      </w:divBdr>
    </w:div>
    <w:div w:id="672688228">
      <w:bodyDiv w:val="1"/>
      <w:marLeft w:val="0"/>
      <w:marRight w:val="0"/>
      <w:marTop w:val="0"/>
      <w:marBottom w:val="0"/>
      <w:divBdr>
        <w:top w:val="none" w:sz="0" w:space="0" w:color="auto"/>
        <w:left w:val="none" w:sz="0" w:space="0" w:color="auto"/>
        <w:bottom w:val="none" w:sz="0" w:space="0" w:color="auto"/>
        <w:right w:val="none" w:sz="0" w:space="0" w:color="auto"/>
      </w:divBdr>
    </w:div>
    <w:div w:id="681323643">
      <w:bodyDiv w:val="1"/>
      <w:marLeft w:val="0"/>
      <w:marRight w:val="0"/>
      <w:marTop w:val="0"/>
      <w:marBottom w:val="0"/>
      <w:divBdr>
        <w:top w:val="none" w:sz="0" w:space="0" w:color="auto"/>
        <w:left w:val="none" w:sz="0" w:space="0" w:color="auto"/>
        <w:bottom w:val="none" w:sz="0" w:space="0" w:color="auto"/>
        <w:right w:val="none" w:sz="0" w:space="0" w:color="auto"/>
      </w:divBdr>
    </w:div>
    <w:div w:id="682514816">
      <w:bodyDiv w:val="1"/>
      <w:marLeft w:val="0"/>
      <w:marRight w:val="0"/>
      <w:marTop w:val="0"/>
      <w:marBottom w:val="0"/>
      <w:divBdr>
        <w:top w:val="none" w:sz="0" w:space="0" w:color="auto"/>
        <w:left w:val="none" w:sz="0" w:space="0" w:color="auto"/>
        <w:bottom w:val="none" w:sz="0" w:space="0" w:color="auto"/>
        <w:right w:val="none" w:sz="0" w:space="0" w:color="auto"/>
      </w:divBdr>
    </w:div>
    <w:div w:id="709648392">
      <w:bodyDiv w:val="1"/>
      <w:marLeft w:val="0"/>
      <w:marRight w:val="0"/>
      <w:marTop w:val="0"/>
      <w:marBottom w:val="0"/>
      <w:divBdr>
        <w:top w:val="none" w:sz="0" w:space="0" w:color="auto"/>
        <w:left w:val="none" w:sz="0" w:space="0" w:color="auto"/>
        <w:bottom w:val="none" w:sz="0" w:space="0" w:color="auto"/>
        <w:right w:val="none" w:sz="0" w:space="0" w:color="auto"/>
      </w:divBdr>
    </w:div>
    <w:div w:id="717243867">
      <w:bodyDiv w:val="1"/>
      <w:marLeft w:val="0"/>
      <w:marRight w:val="0"/>
      <w:marTop w:val="0"/>
      <w:marBottom w:val="0"/>
      <w:divBdr>
        <w:top w:val="none" w:sz="0" w:space="0" w:color="auto"/>
        <w:left w:val="none" w:sz="0" w:space="0" w:color="auto"/>
        <w:bottom w:val="none" w:sz="0" w:space="0" w:color="auto"/>
        <w:right w:val="none" w:sz="0" w:space="0" w:color="auto"/>
      </w:divBdr>
    </w:div>
    <w:div w:id="718624689">
      <w:bodyDiv w:val="1"/>
      <w:marLeft w:val="0"/>
      <w:marRight w:val="0"/>
      <w:marTop w:val="0"/>
      <w:marBottom w:val="0"/>
      <w:divBdr>
        <w:top w:val="none" w:sz="0" w:space="0" w:color="auto"/>
        <w:left w:val="none" w:sz="0" w:space="0" w:color="auto"/>
        <w:bottom w:val="none" w:sz="0" w:space="0" w:color="auto"/>
        <w:right w:val="none" w:sz="0" w:space="0" w:color="auto"/>
      </w:divBdr>
    </w:div>
    <w:div w:id="718632984">
      <w:bodyDiv w:val="1"/>
      <w:marLeft w:val="0"/>
      <w:marRight w:val="0"/>
      <w:marTop w:val="0"/>
      <w:marBottom w:val="0"/>
      <w:divBdr>
        <w:top w:val="none" w:sz="0" w:space="0" w:color="auto"/>
        <w:left w:val="none" w:sz="0" w:space="0" w:color="auto"/>
        <w:bottom w:val="none" w:sz="0" w:space="0" w:color="auto"/>
        <w:right w:val="none" w:sz="0" w:space="0" w:color="auto"/>
      </w:divBdr>
    </w:div>
    <w:div w:id="726270072">
      <w:bodyDiv w:val="1"/>
      <w:marLeft w:val="0"/>
      <w:marRight w:val="0"/>
      <w:marTop w:val="0"/>
      <w:marBottom w:val="0"/>
      <w:divBdr>
        <w:top w:val="none" w:sz="0" w:space="0" w:color="auto"/>
        <w:left w:val="none" w:sz="0" w:space="0" w:color="auto"/>
        <w:bottom w:val="none" w:sz="0" w:space="0" w:color="auto"/>
        <w:right w:val="none" w:sz="0" w:space="0" w:color="auto"/>
      </w:divBdr>
      <w:divsChild>
        <w:div w:id="557480239">
          <w:marLeft w:val="0"/>
          <w:marRight w:val="0"/>
          <w:marTop w:val="0"/>
          <w:marBottom w:val="0"/>
          <w:divBdr>
            <w:top w:val="none" w:sz="0" w:space="0" w:color="auto"/>
            <w:left w:val="none" w:sz="0" w:space="0" w:color="auto"/>
            <w:bottom w:val="none" w:sz="0" w:space="0" w:color="auto"/>
            <w:right w:val="none" w:sz="0" w:space="0" w:color="auto"/>
          </w:divBdr>
          <w:divsChild>
            <w:div w:id="1643535087">
              <w:marLeft w:val="0"/>
              <w:marRight w:val="0"/>
              <w:marTop w:val="0"/>
              <w:marBottom w:val="0"/>
              <w:divBdr>
                <w:top w:val="none" w:sz="0" w:space="0" w:color="auto"/>
                <w:left w:val="none" w:sz="0" w:space="0" w:color="auto"/>
                <w:bottom w:val="none" w:sz="0" w:space="0" w:color="auto"/>
                <w:right w:val="none" w:sz="0" w:space="0" w:color="auto"/>
              </w:divBdr>
              <w:divsChild>
                <w:div w:id="5998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05846">
      <w:bodyDiv w:val="1"/>
      <w:marLeft w:val="0"/>
      <w:marRight w:val="0"/>
      <w:marTop w:val="0"/>
      <w:marBottom w:val="0"/>
      <w:divBdr>
        <w:top w:val="none" w:sz="0" w:space="0" w:color="auto"/>
        <w:left w:val="none" w:sz="0" w:space="0" w:color="auto"/>
        <w:bottom w:val="none" w:sz="0" w:space="0" w:color="auto"/>
        <w:right w:val="none" w:sz="0" w:space="0" w:color="auto"/>
      </w:divBdr>
      <w:divsChild>
        <w:div w:id="782656380">
          <w:marLeft w:val="0"/>
          <w:marRight w:val="0"/>
          <w:marTop w:val="0"/>
          <w:marBottom w:val="0"/>
          <w:divBdr>
            <w:top w:val="none" w:sz="0" w:space="0" w:color="auto"/>
            <w:left w:val="none" w:sz="0" w:space="0" w:color="auto"/>
            <w:bottom w:val="none" w:sz="0" w:space="0" w:color="auto"/>
            <w:right w:val="none" w:sz="0" w:space="0" w:color="auto"/>
          </w:divBdr>
          <w:divsChild>
            <w:div w:id="1603994555">
              <w:marLeft w:val="0"/>
              <w:marRight w:val="0"/>
              <w:marTop w:val="0"/>
              <w:marBottom w:val="0"/>
              <w:divBdr>
                <w:top w:val="none" w:sz="0" w:space="0" w:color="auto"/>
                <w:left w:val="none" w:sz="0" w:space="0" w:color="auto"/>
                <w:bottom w:val="none" w:sz="0" w:space="0" w:color="auto"/>
                <w:right w:val="none" w:sz="0" w:space="0" w:color="auto"/>
              </w:divBdr>
              <w:divsChild>
                <w:div w:id="17466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765865">
      <w:bodyDiv w:val="1"/>
      <w:marLeft w:val="0"/>
      <w:marRight w:val="0"/>
      <w:marTop w:val="0"/>
      <w:marBottom w:val="0"/>
      <w:divBdr>
        <w:top w:val="none" w:sz="0" w:space="0" w:color="auto"/>
        <w:left w:val="none" w:sz="0" w:space="0" w:color="auto"/>
        <w:bottom w:val="none" w:sz="0" w:space="0" w:color="auto"/>
        <w:right w:val="none" w:sz="0" w:space="0" w:color="auto"/>
      </w:divBdr>
      <w:divsChild>
        <w:div w:id="1404599686">
          <w:marLeft w:val="0"/>
          <w:marRight w:val="0"/>
          <w:marTop w:val="0"/>
          <w:marBottom w:val="0"/>
          <w:divBdr>
            <w:top w:val="none" w:sz="0" w:space="0" w:color="auto"/>
            <w:left w:val="none" w:sz="0" w:space="0" w:color="auto"/>
            <w:bottom w:val="none" w:sz="0" w:space="0" w:color="auto"/>
            <w:right w:val="none" w:sz="0" w:space="0" w:color="auto"/>
          </w:divBdr>
          <w:divsChild>
            <w:div w:id="182787887">
              <w:marLeft w:val="0"/>
              <w:marRight w:val="0"/>
              <w:marTop w:val="0"/>
              <w:marBottom w:val="0"/>
              <w:divBdr>
                <w:top w:val="none" w:sz="0" w:space="0" w:color="auto"/>
                <w:left w:val="none" w:sz="0" w:space="0" w:color="auto"/>
                <w:bottom w:val="none" w:sz="0" w:space="0" w:color="auto"/>
                <w:right w:val="none" w:sz="0" w:space="0" w:color="auto"/>
              </w:divBdr>
              <w:divsChild>
                <w:div w:id="15681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72314">
      <w:bodyDiv w:val="1"/>
      <w:marLeft w:val="0"/>
      <w:marRight w:val="0"/>
      <w:marTop w:val="0"/>
      <w:marBottom w:val="0"/>
      <w:divBdr>
        <w:top w:val="none" w:sz="0" w:space="0" w:color="auto"/>
        <w:left w:val="none" w:sz="0" w:space="0" w:color="auto"/>
        <w:bottom w:val="none" w:sz="0" w:space="0" w:color="auto"/>
        <w:right w:val="none" w:sz="0" w:space="0" w:color="auto"/>
      </w:divBdr>
    </w:div>
    <w:div w:id="737049050">
      <w:bodyDiv w:val="1"/>
      <w:marLeft w:val="0"/>
      <w:marRight w:val="0"/>
      <w:marTop w:val="0"/>
      <w:marBottom w:val="0"/>
      <w:divBdr>
        <w:top w:val="none" w:sz="0" w:space="0" w:color="auto"/>
        <w:left w:val="none" w:sz="0" w:space="0" w:color="auto"/>
        <w:bottom w:val="none" w:sz="0" w:space="0" w:color="auto"/>
        <w:right w:val="none" w:sz="0" w:space="0" w:color="auto"/>
      </w:divBdr>
      <w:divsChild>
        <w:div w:id="293682598">
          <w:marLeft w:val="0"/>
          <w:marRight w:val="0"/>
          <w:marTop w:val="0"/>
          <w:marBottom w:val="0"/>
          <w:divBdr>
            <w:top w:val="none" w:sz="0" w:space="0" w:color="auto"/>
            <w:left w:val="none" w:sz="0" w:space="0" w:color="auto"/>
            <w:bottom w:val="none" w:sz="0" w:space="0" w:color="auto"/>
            <w:right w:val="none" w:sz="0" w:space="0" w:color="auto"/>
          </w:divBdr>
          <w:divsChild>
            <w:div w:id="492526702">
              <w:marLeft w:val="0"/>
              <w:marRight w:val="0"/>
              <w:marTop w:val="0"/>
              <w:marBottom w:val="0"/>
              <w:divBdr>
                <w:top w:val="none" w:sz="0" w:space="0" w:color="auto"/>
                <w:left w:val="none" w:sz="0" w:space="0" w:color="auto"/>
                <w:bottom w:val="none" w:sz="0" w:space="0" w:color="auto"/>
                <w:right w:val="none" w:sz="0" w:space="0" w:color="auto"/>
              </w:divBdr>
              <w:divsChild>
                <w:div w:id="11742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131893">
      <w:bodyDiv w:val="1"/>
      <w:marLeft w:val="0"/>
      <w:marRight w:val="0"/>
      <w:marTop w:val="0"/>
      <w:marBottom w:val="0"/>
      <w:divBdr>
        <w:top w:val="none" w:sz="0" w:space="0" w:color="auto"/>
        <w:left w:val="none" w:sz="0" w:space="0" w:color="auto"/>
        <w:bottom w:val="none" w:sz="0" w:space="0" w:color="auto"/>
        <w:right w:val="none" w:sz="0" w:space="0" w:color="auto"/>
      </w:divBdr>
    </w:div>
    <w:div w:id="740710004">
      <w:bodyDiv w:val="1"/>
      <w:marLeft w:val="0"/>
      <w:marRight w:val="0"/>
      <w:marTop w:val="0"/>
      <w:marBottom w:val="0"/>
      <w:divBdr>
        <w:top w:val="none" w:sz="0" w:space="0" w:color="auto"/>
        <w:left w:val="none" w:sz="0" w:space="0" w:color="auto"/>
        <w:bottom w:val="none" w:sz="0" w:space="0" w:color="auto"/>
        <w:right w:val="none" w:sz="0" w:space="0" w:color="auto"/>
      </w:divBdr>
    </w:div>
    <w:div w:id="751664000">
      <w:bodyDiv w:val="1"/>
      <w:marLeft w:val="0"/>
      <w:marRight w:val="0"/>
      <w:marTop w:val="0"/>
      <w:marBottom w:val="0"/>
      <w:divBdr>
        <w:top w:val="none" w:sz="0" w:space="0" w:color="auto"/>
        <w:left w:val="none" w:sz="0" w:space="0" w:color="auto"/>
        <w:bottom w:val="none" w:sz="0" w:space="0" w:color="auto"/>
        <w:right w:val="none" w:sz="0" w:space="0" w:color="auto"/>
      </w:divBdr>
      <w:divsChild>
        <w:div w:id="1072049343">
          <w:marLeft w:val="0"/>
          <w:marRight w:val="0"/>
          <w:marTop w:val="0"/>
          <w:marBottom w:val="0"/>
          <w:divBdr>
            <w:top w:val="none" w:sz="0" w:space="0" w:color="auto"/>
            <w:left w:val="none" w:sz="0" w:space="0" w:color="auto"/>
            <w:bottom w:val="none" w:sz="0" w:space="0" w:color="auto"/>
            <w:right w:val="none" w:sz="0" w:space="0" w:color="auto"/>
          </w:divBdr>
          <w:divsChild>
            <w:div w:id="885019899">
              <w:marLeft w:val="0"/>
              <w:marRight w:val="0"/>
              <w:marTop w:val="0"/>
              <w:marBottom w:val="0"/>
              <w:divBdr>
                <w:top w:val="none" w:sz="0" w:space="0" w:color="auto"/>
                <w:left w:val="none" w:sz="0" w:space="0" w:color="auto"/>
                <w:bottom w:val="none" w:sz="0" w:space="0" w:color="auto"/>
                <w:right w:val="none" w:sz="0" w:space="0" w:color="auto"/>
              </w:divBdr>
              <w:divsChild>
                <w:div w:id="296617232">
                  <w:marLeft w:val="0"/>
                  <w:marRight w:val="0"/>
                  <w:marTop w:val="0"/>
                  <w:marBottom w:val="0"/>
                  <w:divBdr>
                    <w:top w:val="none" w:sz="0" w:space="0" w:color="auto"/>
                    <w:left w:val="none" w:sz="0" w:space="0" w:color="auto"/>
                    <w:bottom w:val="none" w:sz="0" w:space="0" w:color="auto"/>
                    <w:right w:val="none" w:sz="0" w:space="0" w:color="auto"/>
                  </w:divBdr>
                </w:div>
              </w:divsChild>
            </w:div>
            <w:div w:id="1211918091">
              <w:marLeft w:val="0"/>
              <w:marRight w:val="0"/>
              <w:marTop w:val="0"/>
              <w:marBottom w:val="0"/>
              <w:divBdr>
                <w:top w:val="none" w:sz="0" w:space="0" w:color="auto"/>
                <w:left w:val="none" w:sz="0" w:space="0" w:color="auto"/>
                <w:bottom w:val="none" w:sz="0" w:space="0" w:color="auto"/>
                <w:right w:val="none" w:sz="0" w:space="0" w:color="auto"/>
              </w:divBdr>
              <w:divsChild>
                <w:div w:id="11572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790047">
      <w:bodyDiv w:val="1"/>
      <w:marLeft w:val="0"/>
      <w:marRight w:val="0"/>
      <w:marTop w:val="0"/>
      <w:marBottom w:val="0"/>
      <w:divBdr>
        <w:top w:val="none" w:sz="0" w:space="0" w:color="auto"/>
        <w:left w:val="none" w:sz="0" w:space="0" w:color="auto"/>
        <w:bottom w:val="none" w:sz="0" w:space="0" w:color="auto"/>
        <w:right w:val="none" w:sz="0" w:space="0" w:color="auto"/>
      </w:divBdr>
      <w:divsChild>
        <w:div w:id="941255912">
          <w:marLeft w:val="0"/>
          <w:marRight w:val="0"/>
          <w:marTop w:val="0"/>
          <w:marBottom w:val="0"/>
          <w:divBdr>
            <w:top w:val="none" w:sz="0" w:space="0" w:color="auto"/>
            <w:left w:val="none" w:sz="0" w:space="0" w:color="auto"/>
            <w:bottom w:val="none" w:sz="0" w:space="0" w:color="auto"/>
            <w:right w:val="none" w:sz="0" w:space="0" w:color="auto"/>
          </w:divBdr>
          <w:divsChild>
            <w:div w:id="928388739">
              <w:marLeft w:val="0"/>
              <w:marRight w:val="0"/>
              <w:marTop w:val="0"/>
              <w:marBottom w:val="0"/>
              <w:divBdr>
                <w:top w:val="none" w:sz="0" w:space="0" w:color="auto"/>
                <w:left w:val="none" w:sz="0" w:space="0" w:color="auto"/>
                <w:bottom w:val="none" w:sz="0" w:space="0" w:color="auto"/>
                <w:right w:val="none" w:sz="0" w:space="0" w:color="auto"/>
              </w:divBdr>
              <w:divsChild>
                <w:div w:id="17167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60632">
      <w:bodyDiv w:val="1"/>
      <w:marLeft w:val="0"/>
      <w:marRight w:val="0"/>
      <w:marTop w:val="0"/>
      <w:marBottom w:val="0"/>
      <w:divBdr>
        <w:top w:val="none" w:sz="0" w:space="0" w:color="auto"/>
        <w:left w:val="none" w:sz="0" w:space="0" w:color="auto"/>
        <w:bottom w:val="none" w:sz="0" w:space="0" w:color="auto"/>
        <w:right w:val="none" w:sz="0" w:space="0" w:color="auto"/>
      </w:divBdr>
      <w:divsChild>
        <w:div w:id="1089816746">
          <w:marLeft w:val="0"/>
          <w:marRight w:val="0"/>
          <w:marTop w:val="0"/>
          <w:marBottom w:val="0"/>
          <w:divBdr>
            <w:top w:val="none" w:sz="0" w:space="0" w:color="auto"/>
            <w:left w:val="none" w:sz="0" w:space="0" w:color="auto"/>
            <w:bottom w:val="none" w:sz="0" w:space="0" w:color="auto"/>
            <w:right w:val="none" w:sz="0" w:space="0" w:color="auto"/>
          </w:divBdr>
          <w:divsChild>
            <w:div w:id="288975938">
              <w:marLeft w:val="0"/>
              <w:marRight w:val="0"/>
              <w:marTop w:val="0"/>
              <w:marBottom w:val="0"/>
              <w:divBdr>
                <w:top w:val="none" w:sz="0" w:space="0" w:color="auto"/>
                <w:left w:val="none" w:sz="0" w:space="0" w:color="auto"/>
                <w:bottom w:val="none" w:sz="0" w:space="0" w:color="auto"/>
                <w:right w:val="none" w:sz="0" w:space="0" w:color="auto"/>
              </w:divBdr>
              <w:divsChild>
                <w:div w:id="3423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01032">
      <w:bodyDiv w:val="1"/>
      <w:marLeft w:val="0"/>
      <w:marRight w:val="0"/>
      <w:marTop w:val="0"/>
      <w:marBottom w:val="0"/>
      <w:divBdr>
        <w:top w:val="none" w:sz="0" w:space="0" w:color="auto"/>
        <w:left w:val="none" w:sz="0" w:space="0" w:color="auto"/>
        <w:bottom w:val="none" w:sz="0" w:space="0" w:color="auto"/>
        <w:right w:val="none" w:sz="0" w:space="0" w:color="auto"/>
      </w:divBdr>
      <w:divsChild>
        <w:div w:id="1800604457">
          <w:marLeft w:val="0"/>
          <w:marRight w:val="0"/>
          <w:marTop w:val="0"/>
          <w:marBottom w:val="0"/>
          <w:divBdr>
            <w:top w:val="none" w:sz="0" w:space="0" w:color="auto"/>
            <w:left w:val="none" w:sz="0" w:space="0" w:color="auto"/>
            <w:bottom w:val="none" w:sz="0" w:space="0" w:color="auto"/>
            <w:right w:val="none" w:sz="0" w:space="0" w:color="auto"/>
          </w:divBdr>
          <w:divsChild>
            <w:div w:id="1868173166">
              <w:marLeft w:val="0"/>
              <w:marRight w:val="0"/>
              <w:marTop w:val="0"/>
              <w:marBottom w:val="0"/>
              <w:divBdr>
                <w:top w:val="none" w:sz="0" w:space="0" w:color="auto"/>
                <w:left w:val="none" w:sz="0" w:space="0" w:color="auto"/>
                <w:bottom w:val="none" w:sz="0" w:space="0" w:color="auto"/>
                <w:right w:val="none" w:sz="0" w:space="0" w:color="auto"/>
              </w:divBdr>
              <w:divsChild>
                <w:div w:id="241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773062">
      <w:bodyDiv w:val="1"/>
      <w:marLeft w:val="0"/>
      <w:marRight w:val="0"/>
      <w:marTop w:val="0"/>
      <w:marBottom w:val="0"/>
      <w:divBdr>
        <w:top w:val="none" w:sz="0" w:space="0" w:color="auto"/>
        <w:left w:val="none" w:sz="0" w:space="0" w:color="auto"/>
        <w:bottom w:val="none" w:sz="0" w:space="0" w:color="auto"/>
        <w:right w:val="none" w:sz="0" w:space="0" w:color="auto"/>
      </w:divBdr>
    </w:div>
    <w:div w:id="779690702">
      <w:bodyDiv w:val="1"/>
      <w:marLeft w:val="0"/>
      <w:marRight w:val="0"/>
      <w:marTop w:val="0"/>
      <w:marBottom w:val="0"/>
      <w:divBdr>
        <w:top w:val="none" w:sz="0" w:space="0" w:color="auto"/>
        <w:left w:val="none" w:sz="0" w:space="0" w:color="auto"/>
        <w:bottom w:val="none" w:sz="0" w:space="0" w:color="auto"/>
        <w:right w:val="none" w:sz="0" w:space="0" w:color="auto"/>
      </w:divBdr>
    </w:div>
    <w:div w:id="803698900">
      <w:bodyDiv w:val="1"/>
      <w:marLeft w:val="0"/>
      <w:marRight w:val="0"/>
      <w:marTop w:val="0"/>
      <w:marBottom w:val="0"/>
      <w:divBdr>
        <w:top w:val="none" w:sz="0" w:space="0" w:color="auto"/>
        <w:left w:val="none" w:sz="0" w:space="0" w:color="auto"/>
        <w:bottom w:val="none" w:sz="0" w:space="0" w:color="auto"/>
        <w:right w:val="none" w:sz="0" w:space="0" w:color="auto"/>
      </w:divBdr>
      <w:divsChild>
        <w:div w:id="171533343">
          <w:marLeft w:val="0"/>
          <w:marRight w:val="0"/>
          <w:marTop w:val="0"/>
          <w:marBottom w:val="0"/>
          <w:divBdr>
            <w:top w:val="none" w:sz="0" w:space="0" w:color="auto"/>
            <w:left w:val="none" w:sz="0" w:space="0" w:color="auto"/>
            <w:bottom w:val="none" w:sz="0" w:space="0" w:color="auto"/>
            <w:right w:val="none" w:sz="0" w:space="0" w:color="auto"/>
          </w:divBdr>
          <w:divsChild>
            <w:div w:id="1331762371">
              <w:marLeft w:val="0"/>
              <w:marRight w:val="0"/>
              <w:marTop w:val="0"/>
              <w:marBottom w:val="0"/>
              <w:divBdr>
                <w:top w:val="none" w:sz="0" w:space="0" w:color="auto"/>
                <w:left w:val="none" w:sz="0" w:space="0" w:color="auto"/>
                <w:bottom w:val="none" w:sz="0" w:space="0" w:color="auto"/>
                <w:right w:val="none" w:sz="0" w:space="0" w:color="auto"/>
              </w:divBdr>
              <w:divsChild>
                <w:div w:id="202424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5073">
      <w:bodyDiv w:val="1"/>
      <w:marLeft w:val="0"/>
      <w:marRight w:val="0"/>
      <w:marTop w:val="0"/>
      <w:marBottom w:val="0"/>
      <w:divBdr>
        <w:top w:val="none" w:sz="0" w:space="0" w:color="auto"/>
        <w:left w:val="none" w:sz="0" w:space="0" w:color="auto"/>
        <w:bottom w:val="none" w:sz="0" w:space="0" w:color="auto"/>
        <w:right w:val="none" w:sz="0" w:space="0" w:color="auto"/>
      </w:divBdr>
    </w:div>
    <w:div w:id="817188261">
      <w:bodyDiv w:val="1"/>
      <w:marLeft w:val="0"/>
      <w:marRight w:val="0"/>
      <w:marTop w:val="0"/>
      <w:marBottom w:val="0"/>
      <w:divBdr>
        <w:top w:val="none" w:sz="0" w:space="0" w:color="auto"/>
        <w:left w:val="none" w:sz="0" w:space="0" w:color="auto"/>
        <w:bottom w:val="none" w:sz="0" w:space="0" w:color="auto"/>
        <w:right w:val="none" w:sz="0" w:space="0" w:color="auto"/>
      </w:divBdr>
    </w:div>
    <w:div w:id="820463045">
      <w:bodyDiv w:val="1"/>
      <w:marLeft w:val="0"/>
      <w:marRight w:val="0"/>
      <w:marTop w:val="0"/>
      <w:marBottom w:val="0"/>
      <w:divBdr>
        <w:top w:val="none" w:sz="0" w:space="0" w:color="auto"/>
        <w:left w:val="none" w:sz="0" w:space="0" w:color="auto"/>
        <w:bottom w:val="none" w:sz="0" w:space="0" w:color="auto"/>
        <w:right w:val="none" w:sz="0" w:space="0" w:color="auto"/>
      </w:divBdr>
    </w:div>
    <w:div w:id="828131765">
      <w:bodyDiv w:val="1"/>
      <w:marLeft w:val="0"/>
      <w:marRight w:val="0"/>
      <w:marTop w:val="0"/>
      <w:marBottom w:val="0"/>
      <w:divBdr>
        <w:top w:val="none" w:sz="0" w:space="0" w:color="auto"/>
        <w:left w:val="none" w:sz="0" w:space="0" w:color="auto"/>
        <w:bottom w:val="none" w:sz="0" w:space="0" w:color="auto"/>
        <w:right w:val="none" w:sz="0" w:space="0" w:color="auto"/>
      </w:divBdr>
    </w:div>
    <w:div w:id="829829933">
      <w:bodyDiv w:val="1"/>
      <w:marLeft w:val="0"/>
      <w:marRight w:val="0"/>
      <w:marTop w:val="0"/>
      <w:marBottom w:val="0"/>
      <w:divBdr>
        <w:top w:val="none" w:sz="0" w:space="0" w:color="auto"/>
        <w:left w:val="none" w:sz="0" w:space="0" w:color="auto"/>
        <w:bottom w:val="none" w:sz="0" w:space="0" w:color="auto"/>
        <w:right w:val="none" w:sz="0" w:space="0" w:color="auto"/>
      </w:divBdr>
    </w:div>
    <w:div w:id="839152239">
      <w:bodyDiv w:val="1"/>
      <w:marLeft w:val="0"/>
      <w:marRight w:val="0"/>
      <w:marTop w:val="0"/>
      <w:marBottom w:val="0"/>
      <w:divBdr>
        <w:top w:val="none" w:sz="0" w:space="0" w:color="auto"/>
        <w:left w:val="none" w:sz="0" w:space="0" w:color="auto"/>
        <w:bottom w:val="none" w:sz="0" w:space="0" w:color="auto"/>
        <w:right w:val="none" w:sz="0" w:space="0" w:color="auto"/>
      </w:divBdr>
    </w:div>
    <w:div w:id="845703778">
      <w:bodyDiv w:val="1"/>
      <w:marLeft w:val="0"/>
      <w:marRight w:val="0"/>
      <w:marTop w:val="0"/>
      <w:marBottom w:val="0"/>
      <w:divBdr>
        <w:top w:val="none" w:sz="0" w:space="0" w:color="auto"/>
        <w:left w:val="none" w:sz="0" w:space="0" w:color="auto"/>
        <w:bottom w:val="none" w:sz="0" w:space="0" w:color="auto"/>
        <w:right w:val="none" w:sz="0" w:space="0" w:color="auto"/>
      </w:divBdr>
      <w:divsChild>
        <w:div w:id="943267730">
          <w:marLeft w:val="0"/>
          <w:marRight w:val="0"/>
          <w:marTop w:val="0"/>
          <w:marBottom w:val="0"/>
          <w:divBdr>
            <w:top w:val="none" w:sz="0" w:space="0" w:color="auto"/>
            <w:left w:val="none" w:sz="0" w:space="0" w:color="auto"/>
            <w:bottom w:val="none" w:sz="0" w:space="0" w:color="auto"/>
            <w:right w:val="none" w:sz="0" w:space="0" w:color="auto"/>
          </w:divBdr>
          <w:divsChild>
            <w:div w:id="19864816">
              <w:marLeft w:val="0"/>
              <w:marRight w:val="0"/>
              <w:marTop w:val="0"/>
              <w:marBottom w:val="0"/>
              <w:divBdr>
                <w:top w:val="none" w:sz="0" w:space="0" w:color="auto"/>
                <w:left w:val="none" w:sz="0" w:space="0" w:color="auto"/>
                <w:bottom w:val="none" w:sz="0" w:space="0" w:color="auto"/>
                <w:right w:val="none" w:sz="0" w:space="0" w:color="auto"/>
              </w:divBdr>
              <w:divsChild>
                <w:div w:id="20434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46037">
      <w:bodyDiv w:val="1"/>
      <w:marLeft w:val="0"/>
      <w:marRight w:val="0"/>
      <w:marTop w:val="0"/>
      <w:marBottom w:val="0"/>
      <w:divBdr>
        <w:top w:val="none" w:sz="0" w:space="0" w:color="auto"/>
        <w:left w:val="none" w:sz="0" w:space="0" w:color="auto"/>
        <w:bottom w:val="none" w:sz="0" w:space="0" w:color="auto"/>
        <w:right w:val="none" w:sz="0" w:space="0" w:color="auto"/>
      </w:divBdr>
    </w:div>
    <w:div w:id="862521800">
      <w:bodyDiv w:val="1"/>
      <w:marLeft w:val="0"/>
      <w:marRight w:val="0"/>
      <w:marTop w:val="0"/>
      <w:marBottom w:val="0"/>
      <w:divBdr>
        <w:top w:val="none" w:sz="0" w:space="0" w:color="auto"/>
        <w:left w:val="none" w:sz="0" w:space="0" w:color="auto"/>
        <w:bottom w:val="none" w:sz="0" w:space="0" w:color="auto"/>
        <w:right w:val="none" w:sz="0" w:space="0" w:color="auto"/>
      </w:divBdr>
    </w:div>
    <w:div w:id="879054760">
      <w:bodyDiv w:val="1"/>
      <w:marLeft w:val="0"/>
      <w:marRight w:val="0"/>
      <w:marTop w:val="0"/>
      <w:marBottom w:val="0"/>
      <w:divBdr>
        <w:top w:val="none" w:sz="0" w:space="0" w:color="auto"/>
        <w:left w:val="none" w:sz="0" w:space="0" w:color="auto"/>
        <w:bottom w:val="none" w:sz="0" w:space="0" w:color="auto"/>
        <w:right w:val="none" w:sz="0" w:space="0" w:color="auto"/>
      </w:divBdr>
      <w:divsChild>
        <w:div w:id="2039355418">
          <w:marLeft w:val="0"/>
          <w:marRight w:val="0"/>
          <w:marTop w:val="0"/>
          <w:marBottom w:val="0"/>
          <w:divBdr>
            <w:top w:val="none" w:sz="0" w:space="0" w:color="auto"/>
            <w:left w:val="none" w:sz="0" w:space="0" w:color="auto"/>
            <w:bottom w:val="none" w:sz="0" w:space="0" w:color="auto"/>
            <w:right w:val="none" w:sz="0" w:space="0" w:color="auto"/>
          </w:divBdr>
          <w:divsChild>
            <w:div w:id="1669558513">
              <w:marLeft w:val="0"/>
              <w:marRight w:val="0"/>
              <w:marTop w:val="0"/>
              <w:marBottom w:val="0"/>
              <w:divBdr>
                <w:top w:val="none" w:sz="0" w:space="0" w:color="auto"/>
                <w:left w:val="none" w:sz="0" w:space="0" w:color="auto"/>
                <w:bottom w:val="none" w:sz="0" w:space="0" w:color="auto"/>
                <w:right w:val="none" w:sz="0" w:space="0" w:color="auto"/>
              </w:divBdr>
              <w:divsChild>
                <w:div w:id="19762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13098">
      <w:bodyDiv w:val="1"/>
      <w:marLeft w:val="0"/>
      <w:marRight w:val="0"/>
      <w:marTop w:val="0"/>
      <w:marBottom w:val="0"/>
      <w:divBdr>
        <w:top w:val="none" w:sz="0" w:space="0" w:color="auto"/>
        <w:left w:val="none" w:sz="0" w:space="0" w:color="auto"/>
        <w:bottom w:val="none" w:sz="0" w:space="0" w:color="auto"/>
        <w:right w:val="none" w:sz="0" w:space="0" w:color="auto"/>
      </w:divBdr>
    </w:div>
    <w:div w:id="930554024">
      <w:bodyDiv w:val="1"/>
      <w:marLeft w:val="0"/>
      <w:marRight w:val="0"/>
      <w:marTop w:val="0"/>
      <w:marBottom w:val="0"/>
      <w:divBdr>
        <w:top w:val="none" w:sz="0" w:space="0" w:color="auto"/>
        <w:left w:val="none" w:sz="0" w:space="0" w:color="auto"/>
        <w:bottom w:val="none" w:sz="0" w:space="0" w:color="auto"/>
        <w:right w:val="none" w:sz="0" w:space="0" w:color="auto"/>
      </w:divBdr>
      <w:divsChild>
        <w:div w:id="1036586967">
          <w:marLeft w:val="0"/>
          <w:marRight w:val="0"/>
          <w:marTop w:val="0"/>
          <w:marBottom w:val="0"/>
          <w:divBdr>
            <w:top w:val="none" w:sz="0" w:space="0" w:color="auto"/>
            <w:left w:val="none" w:sz="0" w:space="0" w:color="auto"/>
            <w:bottom w:val="none" w:sz="0" w:space="0" w:color="auto"/>
            <w:right w:val="none" w:sz="0" w:space="0" w:color="auto"/>
          </w:divBdr>
          <w:divsChild>
            <w:div w:id="249850085">
              <w:marLeft w:val="0"/>
              <w:marRight w:val="0"/>
              <w:marTop w:val="0"/>
              <w:marBottom w:val="0"/>
              <w:divBdr>
                <w:top w:val="none" w:sz="0" w:space="0" w:color="auto"/>
                <w:left w:val="none" w:sz="0" w:space="0" w:color="auto"/>
                <w:bottom w:val="none" w:sz="0" w:space="0" w:color="auto"/>
                <w:right w:val="none" w:sz="0" w:space="0" w:color="auto"/>
              </w:divBdr>
              <w:divsChild>
                <w:div w:id="7283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406433">
      <w:bodyDiv w:val="1"/>
      <w:marLeft w:val="0"/>
      <w:marRight w:val="0"/>
      <w:marTop w:val="0"/>
      <w:marBottom w:val="0"/>
      <w:divBdr>
        <w:top w:val="none" w:sz="0" w:space="0" w:color="auto"/>
        <w:left w:val="none" w:sz="0" w:space="0" w:color="auto"/>
        <w:bottom w:val="none" w:sz="0" w:space="0" w:color="auto"/>
        <w:right w:val="none" w:sz="0" w:space="0" w:color="auto"/>
      </w:divBdr>
    </w:div>
    <w:div w:id="963660612">
      <w:bodyDiv w:val="1"/>
      <w:marLeft w:val="0"/>
      <w:marRight w:val="0"/>
      <w:marTop w:val="0"/>
      <w:marBottom w:val="0"/>
      <w:divBdr>
        <w:top w:val="none" w:sz="0" w:space="0" w:color="auto"/>
        <w:left w:val="none" w:sz="0" w:space="0" w:color="auto"/>
        <w:bottom w:val="none" w:sz="0" w:space="0" w:color="auto"/>
        <w:right w:val="none" w:sz="0" w:space="0" w:color="auto"/>
      </w:divBdr>
      <w:divsChild>
        <w:div w:id="1064446560">
          <w:marLeft w:val="0"/>
          <w:marRight w:val="0"/>
          <w:marTop w:val="0"/>
          <w:marBottom w:val="0"/>
          <w:divBdr>
            <w:top w:val="none" w:sz="0" w:space="0" w:color="auto"/>
            <w:left w:val="none" w:sz="0" w:space="0" w:color="auto"/>
            <w:bottom w:val="none" w:sz="0" w:space="0" w:color="auto"/>
            <w:right w:val="none" w:sz="0" w:space="0" w:color="auto"/>
          </w:divBdr>
          <w:divsChild>
            <w:div w:id="9911625">
              <w:marLeft w:val="0"/>
              <w:marRight w:val="0"/>
              <w:marTop w:val="0"/>
              <w:marBottom w:val="0"/>
              <w:divBdr>
                <w:top w:val="none" w:sz="0" w:space="0" w:color="auto"/>
                <w:left w:val="none" w:sz="0" w:space="0" w:color="auto"/>
                <w:bottom w:val="none" w:sz="0" w:space="0" w:color="auto"/>
                <w:right w:val="none" w:sz="0" w:space="0" w:color="auto"/>
              </w:divBdr>
              <w:divsChild>
                <w:div w:id="17931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780520">
      <w:bodyDiv w:val="1"/>
      <w:marLeft w:val="0"/>
      <w:marRight w:val="0"/>
      <w:marTop w:val="0"/>
      <w:marBottom w:val="0"/>
      <w:divBdr>
        <w:top w:val="none" w:sz="0" w:space="0" w:color="auto"/>
        <w:left w:val="none" w:sz="0" w:space="0" w:color="auto"/>
        <w:bottom w:val="none" w:sz="0" w:space="0" w:color="auto"/>
        <w:right w:val="none" w:sz="0" w:space="0" w:color="auto"/>
      </w:divBdr>
    </w:div>
    <w:div w:id="972520168">
      <w:bodyDiv w:val="1"/>
      <w:marLeft w:val="0"/>
      <w:marRight w:val="0"/>
      <w:marTop w:val="0"/>
      <w:marBottom w:val="0"/>
      <w:divBdr>
        <w:top w:val="none" w:sz="0" w:space="0" w:color="auto"/>
        <w:left w:val="none" w:sz="0" w:space="0" w:color="auto"/>
        <w:bottom w:val="none" w:sz="0" w:space="0" w:color="auto"/>
        <w:right w:val="none" w:sz="0" w:space="0" w:color="auto"/>
      </w:divBdr>
    </w:div>
    <w:div w:id="974989143">
      <w:bodyDiv w:val="1"/>
      <w:marLeft w:val="0"/>
      <w:marRight w:val="0"/>
      <w:marTop w:val="0"/>
      <w:marBottom w:val="0"/>
      <w:divBdr>
        <w:top w:val="none" w:sz="0" w:space="0" w:color="auto"/>
        <w:left w:val="none" w:sz="0" w:space="0" w:color="auto"/>
        <w:bottom w:val="none" w:sz="0" w:space="0" w:color="auto"/>
        <w:right w:val="none" w:sz="0" w:space="0" w:color="auto"/>
      </w:divBdr>
    </w:div>
    <w:div w:id="986671359">
      <w:bodyDiv w:val="1"/>
      <w:marLeft w:val="0"/>
      <w:marRight w:val="0"/>
      <w:marTop w:val="0"/>
      <w:marBottom w:val="0"/>
      <w:divBdr>
        <w:top w:val="none" w:sz="0" w:space="0" w:color="auto"/>
        <w:left w:val="none" w:sz="0" w:space="0" w:color="auto"/>
        <w:bottom w:val="none" w:sz="0" w:space="0" w:color="auto"/>
        <w:right w:val="none" w:sz="0" w:space="0" w:color="auto"/>
      </w:divBdr>
      <w:divsChild>
        <w:div w:id="1369405129">
          <w:marLeft w:val="0"/>
          <w:marRight w:val="0"/>
          <w:marTop w:val="0"/>
          <w:marBottom w:val="0"/>
          <w:divBdr>
            <w:top w:val="none" w:sz="0" w:space="0" w:color="auto"/>
            <w:left w:val="none" w:sz="0" w:space="0" w:color="auto"/>
            <w:bottom w:val="none" w:sz="0" w:space="0" w:color="auto"/>
            <w:right w:val="none" w:sz="0" w:space="0" w:color="auto"/>
          </w:divBdr>
          <w:divsChild>
            <w:div w:id="1875848577">
              <w:marLeft w:val="0"/>
              <w:marRight w:val="0"/>
              <w:marTop w:val="0"/>
              <w:marBottom w:val="0"/>
              <w:divBdr>
                <w:top w:val="none" w:sz="0" w:space="0" w:color="auto"/>
                <w:left w:val="none" w:sz="0" w:space="0" w:color="auto"/>
                <w:bottom w:val="none" w:sz="0" w:space="0" w:color="auto"/>
                <w:right w:val="none" w:sz="0" w:space="0" w:color="auto"/>
              </w:divBdr>
              <w:divsChild>
                <w:div w:id="16325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674264">
      <w:bodyDiv w:val="1"/>
      <w:marLeft w:val="0"/>
      <w:marRight w:val="0"/>
      <w:marTop w:val="0"/>
      <w:marBottom w:val="0"/>
      <w:divBdr>
        <w:top w:val="none" w:sz="0" w:space="0" w:color="auto"/>
        <w:left w:val="none" w:sz="0" w:space="0" w:color="auto"/>
        <w:bottom w:val="none" w:sz="0" w:space="0" w:color="auto"/>
        <w:right w:val="none" w:sz="0" w:space="0" w:color="auto"/>
      </w:divBdr>
    </w:div>
    <w:div w:id="993996637">
      <w:bodyDiv w:val="1"/>
      <w:marLeft w:val="0"/>
      <w:marRight w:val="0"/>
      <w:marTop w:val="0"/>
      <w:marBottom w:val="0"/>
      <w:divBdr>
        <w:top w:val="none" w:sz="0" w:space="0" w:color="auto"/>
        <w:left w:val="none" w:sz="0" w:space="0" w:color="auto"/>
        <w:bottom w:val="none" w:sz="0" w:space="0" w:color="auto"/>
        <w:right w:val="none" w:sz="0" w:space="0" w:color="auto"/>
      </w:divBdr>
      <w:divsChild>
        <w:div w:id="1065761631">
          <w:marLeft w:val="0"/>
          <w:marRight w:val="0"/>
          <w:marTop w:val="0"/>
          <w:marBottom w:val="0"/>
          <w:divBdr>
            <w:top w:val="none" w:sz="0" w:space="0" w:color="auto"/>
            <w:left w:val="none" w:sz="0" w:space="0" w:color="auto"/>
            <w:bottom w:val="none" w:sz="0" w:space="0" w:color="auto"/>
            <w:right w:val="none" w:sz="0" w:space="0" w:color="auto"/>
          </w:divBdr>
          <w:divsChild>
            <w:div w:id="1944416139">
              <w:marLeft w:val="0"/>
              <w:marRight w:val="0"/>
              <w:marTop w:val="0"/>
              <w:marBottom w:val="0"/>
              <w:divBdr>
                <w:top w:val="none" w:sz="0" w:space="0" w:color="auto"/>
                <w:left w:val="none" w:sz="0" w:space="0" w:color="auto"/>
                <w:bottom w:val="none" w:sz="0" w:space="0" w:color="auto"/>
                <w:right w:val="none" w:sz="0" w:space="0" w:color="auto"/>
              </w:divBdr>
              <w:divsChild>
                <w:div w:id="9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83410">
      <w:bodyDiv w:val="1"/>
      <w:marLeft w:val="0"/>
      <w:marRight w:val="0"/>
      <w:marTop w:val="0"/>
      <w:marBottom w:val="0"/>
      <w:divBdr>
        <w:top w:val="none" w:sz="0" w:space="0" w:color="auto"/>
        <w:left w:val="none" w:sz="0" w:space="0" w:color="auto"/>
        <w:bottom w:val="none" w:sz="0" w:space="0" w:color="auto"/>
        <w:right w:val="none" w:sz="0" w:space="0" w:color="auto"/>
      </w:divBdr>
    </w:div>
    <w:div w:id="1001391290">
      <w:bodyDiv w:val="1"/>
      <w:marLeft w:val="0"/>
      <w:marRight w:val="0"/>
      <w:marTop w:val="0"/>
      <w:marBottom w:val="0"/>
      <w:divBdr>
        <w:top w:val="none" w:sz="0" w:space="0" w:color="auto"/>
        <w:left w:val="none" w:sz="0" w:space="0" w:color="auto"/>
        <w:bottom w:val="none" w:sz="0" w:space="0" w:color="auto"/>
        <w:right w:val="none" w:sz="0" w:space="0" w:color="auto"/>
      </w:divBdr>
    </w:div>
    <w:div w:id="1003975711">
      <w:bodyDiv w:val="1"/>
      <w:marLeft w:val="0"/>
      <w:marRight w:val="0"/>
      <w:marTop w:val="0"/>
      <w:marBottom w:val="0"/>
      <w:divBdr>
        <w:top w:val="none" w:sz="0" w:space="0" w:color="auto"/>
        <w:left w:val="none" w:sz="0" w:space="0" w:color="auto"/>
        <w:bottom w:val="none" w:sz="0" w:space="0" w:color="auto"/>
        <w:right w:val="none" w:sz="0" w:space="0" w:color="auto"/>
      </w:divBdr>
    </w:div>
    <w:div w:id="1005741256">
      <w:bodyDiv w:val="1"/>
      <w:marLeft w:val="0"/>
      <w:marRight w:val="0"/>
      <w:marTop w:val="0"/>
      <w:marBottom w:val="0"/>
      <w:divBdr>
        <w:top w:val="none" w:sz="0" w:space="0" w:color="auto"/>
        <w:left w:val="none" w:sz="0" w:space="0" w:color="auto"/>
        <w:bottom w:val="none" w:sz="0" w:space="0" w:color="auto"/>
        <w:right w:val="none" w:sz="0" w:space="0" w:color="auto"/>
      </w:divBdr>
    </w:div>
    <w:div w:id="1009016686">
      <w:bodyDiv w:val="1"/>
      <w:marLeft w:val="0"/>
      <w:marRight w:val="0"/>
      <w:marTop w:val="0"/>
      <w:marBottom w:val="0"/>
      <w:divBdr>
        <w:top w:val="none" w:sz="0" w:space="0" w:color="auto"/>
        <w:left w:val="none" w:sz="0" w:space="0" w:color="auto"/>
        <w:bottom w:val="none" w:sz="0" w:space="0" w:color="auto"/>
        <w:right w:val="none" w:sz="0" w:space="0" w:color="auto"/>
      </w:divBdr>
      <w:divsChild>
        <w:div w:id="993530416">
          <w:marLeft w:val="0"/>
          <w:marRight w:val="0"/>
          <w:marTop w:val="0"/>
          <w:marBottom w:val="0"/>
          <w:divBdr>
            <w:top w:val="none" w:sz="0" w:space="0" w:color="auto"/>
            <w:left w:val="none" w:sz="0" w:space="0" w:color="auto"/>
            <w:bottom w:val="none" w:sz="0" w:space="0" w:color="auto"/>
            <w:right w:val="none" w:sz="0" w:space="0" w:color="auto"/>
          </w:divBdr>
          <w:divsChild>
            <w:div w:id="1863545118">
              <w:marLeft w:val="0"/>
              <w:marRight w:val="0"/>
              <w:marTop w:val="0"/>
              <w:marBottom w:val="0"/>
              <w:divBdr>
                <w:top w:val="none" w:sz="0" w:space="0" w:color="auto"/>
                <w:left w:val="none" w:sz="0" w:space="0" w:color="auto"/>
                <w:bottom w:val="none" w:sz="0" w:space="0" w:color="auto"/>
                <w:right w:val="none" w:sz="0" w:space="0" w:color="auto"/>
              </w:divBdr>
              <w:divsChild>
                <w:div w:id="7361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25772">
      <w:bodyDiv w:val="1"/>
      <w:marLeft w:val="0"/>
      <w:marRight w:val="0"/>
      <w:marTop w:val="0"/>
      <w:marBottom w:val="0"/>
      <w:divBdr>
        <w:top w:val="none" w:sz="0" w:space="0" w:color="auto"/>
        <w:left w:val="none" w:sz="0" w:space="0" w:color="auto"/>
        <w:bottom w:val="none" w:sz="0" w:space="0" w:color="auto"/>
        <w:right w:val="none" w:sz="0" w:space="0" w:color="auto"/>
      </w:divBdr>
    </w:div>
    <w:div w:id="1030645928">
      <w:bodyDiv w:val="1"/>
      <w:marLeft w:val="0"/>
      <w:marRight w:val="0"/>
      <w:marTop w:val="0"/>
      <w:marBottom w:val="0"/>
      <w:divBdr>
        <w:top w:val="none" w:sz="0" w:space="0" w:color="auto"/>
        <w:left w:val="none" w:sz="0" w:space="0" w:color="auto"/>
        <w:bottom w:val="none" w:sz="0" w:space="0" w:color="auto"/>
        <w:right w:val="none" w:sz="0" w:space="0" w:color="auto"/>
      </w:divBdr>
    </w:div>
    <w:div w:id="1037005580">
      <w:bodyDiv w:val="1"/>
      <w:marLeft w:val="0"/>
      <w:marRight w:val="0"/>
      <w:marTop w:val="0"/>
      <w:marBottom w:val="0"/>
      <w:divBdr>
        <w:top w:val="none" w:sz="0" w:space="0" w:color="auto"/>
        <w:left w:val="none" w:sz="0" w:space="0" w:color="auto"/>
        <w:bottom w:val="none" w:sz="0" w:space="0" w:color="auto"/>
        <w:right w:val="none" w:sz="0" w:space="0" w:color="auto"/>
      </w:divBdr>
    </w:div>
    <w:div w:id="1058168157">
      <w:bodyDiv w:val="1"/>
      <w:marLeft w:val="0"/>
      <w:marRight w:val="0"/>
      <w:marTop w:val="0"/>
      <w:marBottom w:val="0"/>
      <w:divBdr>
        <w:top w:val="none" w:sz="0" w:space="0" w:color="auto"/>
        <w:left w:val="none" w:sz="0" w:space="0" w:color="auto"/>
        <w:bottom w:val="none" w:sz="0" w:space="0" w:color="auto"/>
        <w:right w:val="none" w:sz="0" w:space="0" w:color="auto"/>
      </w:divBdr>
      <w:divsChild>
        <w:div w:id="1728066725">
          <w:marLeft w:val="0"/>
          <w:marRight w:val="0"/>
          <w:marTop w:val="0"/>
          <w:marBottom w:val="0"/>
          <w:divBdr>
            <w:top w:val="none" w:sz="0" w:space="0" w:color="auto"/>
            <w:left w:val="none" w:sz="0" w:space="0" w:color="auto"/>
            <w:bottom w:val="none" w:sz="0" w:space="0" w:color="auto"/>
            <w:right w:val="none" w:sz="0" w:space="0" w:color="auto"/>
          </w:divBdr>
          <w:divsChild>
            <w:div w:id="926772751">
              <w:marLeft w:val="0"/>
              <w:marRight w:val="0"/>
              <w:marTop w:val="0"/>
              <w:marBottom w:val="0"/>
              <w:divBdr>
                <w:top w:val="none" w:sz="0" w:space="0" w:color="auto"/>
                <w:left w:val="none" w:sz="0" w:space="0" w:color="auto"/>
                <w:bottom w:val="none" w:sz="0" w:space="0" w:color="auto"/>
                <w:right w:val="none" w:sz="0" w:space="0" w:color="auto"/>
              </w:divBdr>
              <w:divsChild>
                <w:div w:id="8605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1420">
      <w:bodyDiv w:val="1"/>
      <w:marLeft w:val="0"/>
      <w:marRight w:val="0"/>
      <w:marTop w:val="0"/>
      <w:marBottom w:val="0"/>
      <w:divBdr>
        <w:top w:val="none" w:sz="0" w:space="0" w:color="auto"/>
        <w:left w:val="none" w:sz="0" w:space="0" w:color="auto"/>
        <w:bottom w:val="none" w:sz="0" w:space="0" w:color="auto"/>
        <w:right w:val="none" w:sz="0" w:space="0" w:color="auto"/>
      </w:divBdr>
    </w:div>
    <w:div w:id="1072893122">
      <w:bodyDiv w:val="1"/>
      <w:marLeft w:val="0"/>
      <w:marRight w:val="0"/>
      <w:marTop w:val="0"/>
      <w:marBottom w:val="0"/>
      <w:divBdr>
        <w:top w:val="none" w:sz="0" w:space="0" w:color="auto"/>
        <w:left w:val="none" w:sz="0" w:space="0" w:color="auto"/>
        <w:bottom w:val="none" w:sz="0" w:space="0" w:color="auto"/>
        <w:right w:val="none" w:sz="0" w:space="0" w:color="auto"/>
      </w:divBdr>
    </w:div>
    <w:div w:id="1078331107">
      <w:bodyDiv w:val="1"/>
      <w:marLeft w:val="0"/>
      <w:marRight w:val="0"/>
      <w:marTop w:val="0"/>
      <w:marBottom w:val="0"/>
      <w:divBdr>
        <w:top w:val="none" w:sz="0" w:space="0" w:color="auto"/>
        <w:left w:val="none" w:sz="0" w:space="0" w:color="auto"/>
        <w:bottom w:val="none" w:sz="0" w:space="0" w:color="auto"/>
        <w:right w:val="none" w:sz="0" w:space="0" w:color="auto"/>
      </w:divBdr>
    </w:div>
    <w:div w:id="1086027997">
      <w:bodyDiv w:val="1"/>
      <w:marLeft w:val="0"/>
      <w:marRight w:val="0"/>
      <w:marTop w:val="0"/>
      <w:marBottom w:val="0"/>
      <w:divBdr>
        <w:top w:val="none" w:sz="0" w:space="0" w:color="auto"/>
        <w:left w:val="none" w:sz="0" w:space="0" w:color="auto"/>
        <w:bottom w:val="none" w:sz="0" w:space="0" w:color="auto"/>
        <w:right w:val="none" w:sz="0" w:space="0" w:color="auto"/>
      </w:divBdr>
    </w:div>
    <w:div w:id="1107000895">
      <w:bodyDiv w:val="1"/>
      <w:marLeft w:val="0"/>
      <w:marRight w:val="0"/>
      <w:marTop w:val="0"/>
      <w:marBottom w:val="0"/>
      <w:divBdr>
        <w:top w:val="none" w:sz="0" w:space="0" w:color="auto"/>
        <w:left w:val="none" w:sz="0" w:space="0" w:color="auto"/>
        <w:bottom w:val="none" w:sz="0" w:space="0" w:color="auto"/>
        <w:right w:val="none" w:sz="0" w:space="0" w:color="auto"/>
      </w:divBdr>
    </w:div>
    <w:div w:id="1114445301">
      <w:bodyDiv w:val="1"/>
      <w:marLeft w:val="0"/>
      <w:marRight w:val="0"/>
      <w:marTop w:val="0"/>
      <w:marBottom w:val="0"/>
      <w:divBdr>
        <w:top w:val="none" w:sz="0" w:space="0" w:color="auto"/>
        <w:left w:val="none" w:sz="0" w:space="0" w:color="auto"/>
        <w:bottom w:val="none" w:sz="0" w:space="0" w:color="auto"/>
        <w:right w:val="none" w:sz="0" w:space="0" w:color="auto"/>
      </w:divBdr>
    </w:div>
    <w:div w:id="1120760378">
      <w:bodyDiv w:val="1"/>
      <w:marLeft w:val="0"/>
      <w:marRight w:val="0"/>
      <w:marTop w:val="0"/>
      <w:marBottom w:val="0"/>
      <w:divBdr>
        <w:top w:val="none" w:sz="0" w:space="0" w:color="auto"/>
        <w:left w:val="none" w:sz="0" w:space="0" w:color="auto"/>
        <w:bottom w:val="none" w:sz="0" w:space="0" w:color="auto"/>
        <w:right w:val="none" w:sz="0" w:space="0" w:color="auto"/>
      </w:divBdr>
    </w:div>
    <w:div w:id="1123384983">
      <w:bodyDiv w:val="1"/>
      <w:marLeft w:val="0"/>
      <w:marRight w:val="0"/>
      <w:marTop w:val="0"/>
      <w:marBottom w:val="0"/>
      <w:divBdr>
        <w:top w:val="none" w:sz="0" w:space="0" w:color="auto"/>
        <w:left w:val="none" w:sz="0" w:space="0" w:color="auto"/>
        <w:bottom w:val="none" w:sz="0" w:space="0" w:color="auto"/>
        <w:right w:val="none" w:sz="0" w:space="0" w:color="auto"/>
      </w:divBdr>
    </w:div>
    <w:div w:id="1143616132">
      <w:bodyDiv w:val="1"/>
      <w:marLeft w:val="0"/>
      <w:marRight w:val="0"/>
      <w:marTop w:val="0"/>
      <w:marBottom w:val="0"/>
      <w:divBdr>
        <w:top w:val="none" w:sz="0" w:space="0" w:color="auto"/>
        <w:left w:val="none" w:sz="0" w:space="0" w:color="auto"/>
        <w:bottom w:val="none" w:sz="0" w:space="0" w:color="auto"/>
        <w:right w:val="none" w:sz="0" w:space="0" w:color="auto"/>
      </w:divBdr>
      <w:divsChild>
        <w:div w:id="1624656352">
          <w:marLeft w:val="0"/>
          <w:marRight w:val="0"/>
          <w:marTop w:val="0"/>
          <w:marBottom w:val="0"/>
          <w:divBdr>
            <w:top w:val="none" w:sz="0" w:space="0" w:color="auto"/>
            <w:left w:val="none" w:sz="0" w:space="0" w:color="auto"/>
            <w:bottom w:val="none" w:sz="0" w:space="0" w:color="auto"/>
            <w:right w:val="none" w:sz="0" w:space="0" w:color="auto"/>
          </w:divBdr>
          <w:divsChild>
            <w:div w:id="723601222">
              <w:marLeft w:val="0"/>
              <w:marRight w:val="0"/>
              <w:marTop w:val="0"/>
              <w:marBottom w:val="0"/>
              <w:divBdr>
                <w:top w:val="none" w:sz="0" w:space="0" w:color="auto"/>
                <w:left w:val="none" w:sz="0" w:space="0" w:color="auto"/>
                <w:bottom w:val="none" w:sz="0" w:space="0" w:color="auto"/>
                <w:right w:val="none" w:sz="0" w:space="0" w:color="auto"/>
              </w:divBdr>
              <w:divsChild>
                <w:div w:id="13006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65056">
      <w:bodyDiv w:val="1"/>
      <w:marLeft w:val="0"/>
      <w:marRight w:val="0"/>
      <w:marTop w:val="0"/>
      <w:marBottom w:val="0"/>
      <w:divBdr>
        <w:top w:val="none" w:sz="0" w:space="0" w:color="auto"/>
        <w:left w:val="none" w:sz="0" w:space="0" w:color="auto"/>
        <w:bottom w:val="none" w:sz="0" w:space="0" w:color="auto"/>
        <w:right w:val="none" w:sz="0" w:space="0" w:color="auto"/>
      </w:divBdr>
      <w:divsChild>
        <w:div w:id="1949312014">
          <w:marLeft w:val="0"/>
          <w:marRight w:val="0"/>
          <w:marTop w:val="0"/>
          <w:marBottom w:val="0"/>
          <w:divBdr>
            <w:top w:val="none" w:sz="0" w:space="0" w:color="auto"/>
            <w:left w:val="none" w:sz="0" w:space="0" w:color="auto"/>
            <w:bottom w:val="none" w:sz="0" w:space="0" w:color="auto"/>
            <w:right w:val="none" w:sz="0" w:space="0" w:color="auto"/>
          </w:divBdr>
          <w:divsChild>
            <w:div w:id="932593294">
              <w:marLeft w:val="0"/>
              <w:marRight w:val="0"/>
              <w:marTop w:val="0"/>
              <w:marBottom w:val="0"/>
              <w:divBdr>
                <w:top w:val="none" w:sz="0" w:space="0" w:color="auto"/>
                <w:left w:val="none" w:sz="0" w:space="0" w:color="auto"/>
                <w:bottom w:val="none" w:sz="0" w:space="0" w:color="auto"/>
                <w:right w:val="none" w:sz="0" w:space="0" w:color="auto"/>
              </w:divBdr>
              <w:divsChild>
                <w:div w:id="184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673166">
      <w:bodyDiv w:val="1"/>
      <w:marLeft w:val="0"/>
      <w:marRight w:val="0"/>
      <w:marTop w:val="0"/>
      <w:marBottom w:val="0"/>
      <w:divBdr>
        <w:top w:val="none" w:sz="0" w:space="0" w:color="auto"/>
        <w:left w:val="none" w:sz="0" w:space="0" w:color="auto"/>
        <w:bottom w:val="none" w:sz="0" w:space="0" w:color="auto"/>
        <w:right w:val="none" w:sz="0" w:space="0" w:color="auto"/>
      </w:divBdr>
    </w:div>
    <w:div w:id="1165971485">
      <w:bodyDiv w:val="1"/>
      <w:marLeft w:val="0"/>
      <w:marRight w:val="0"/>
      <w:marTop w:val="0"/>
      <w:marBottom w:val="0"/>
      <w:divBdr>
        <w:top w:val="none" w:sz="0" w:space="0" w:color="auto"/>
        <w:left w:val="none" w:sz="0" w:space="0" w:color="auto"/>
        <w:bottom w:val="none" w:sz="0" w:space="0" w:color="auto"/>
        <w:right w:val="none" w:sz="0" w:space="0" w:color="auto"/>
      </w:divBdr>
      <w:divsChild>
        <w:div w:id="1228809791">
          <w:marLeft w:val="0"/>
          <w:marRight w:val="0"/>
          <w:marTop w:val="0"/>
          <w:marBottom w:val="0"/>
          <w:divBdr>
            <w:top w:val="none" w:sz="0" w:space="0" w:color="auto"/>
            <w:left w:val="none" w:sz="0" w:space="0" w:color="auto"/>
            <w:bottom w:val="none" w:sz="0" w:space="0" w:color="auto"/>
            <w:right w:val="none" w:sz="0" w:space="0" w:color="auto"/>
          </w:divBdr>
          <w:divsChild>
            <w:div w:id="1358459700">
              <w:marLeft w:val="0"/>
              <w:marRight w:val="0"/>
              <w:marTop w:val="0"/>
              <w:marBottom w:val="0"/>
              <w:divBdr>
                <w:top w:val="none" w:sz="0" w:space="0" w:color="auto"/>
                <w:left w:val="none" w:sz="0" w:space="0" w:color="auto"/>
                <w:bottom w:val="none" w:sz="0" w:space="0" w:color="auto"/>
                <w:right w:val="none" w:sz="0" w:space="0" w:color="auto"/>
              </w:divBdr>
              <w:divsChild>
                <w:div w:id="329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64760">
      <w:bodyDiv w:val="1"/>
      <w:marLeft w:val="0"/>
      <w:marRight w:val="0"/>
      <w:marTop w:val="0"/>
      <w:marBottom w:val="0"/>
      <w:divBdr>
        <w:top w:val="none" w:sz="0" w:space="0" w:color="auto"/>
        <w:left w:val="none" w:sz="0" w:space="0" w:color="auto"/>
        <w:bottom w:val="none" w:sz="0" w:space="0" w:color="auto"/>
        <w:right w:val="none" w:sz="0" w:space="0" w:color="auto"/>
      </w:divBdr>
    </w:div>
    <w:div w:id="1179351802">
      <w:bodyDiv w:val="1"/>
      <w:marLeft w:val="0"/>
      <w:marRight w:val="0"/>
      <w:marTop w:val="0"/>
      <w:marBottom w:val="0"/>
      <w:divBdr>
        <w:top w:val="none" w:sz="0" w:space="0" w:color="auto"/>
        <w:left w:val="none" w:sz="0" w:space="0" w:color="auto"/>
        <w:bottom w:val="none" w:sz="0" w:space="0" w:color="auto"/>
        <w:right w:val="none" w:sz="0" w:space="0" w:color="auto"/>
      </w:divBdr>
    </w:div>
    <w:div w:id="1194464548">
      <w:bodyDiv w:val="1"/>
      <w:marLeft w:val="0"/>
      <w:marRight w:val="0"/>
      <w:marTop w:val="0"/>
      <w:marBottom w:val="0"/>
      <w:divBdr>
        <w:top w:val="none" w:sz="0" w:space="0" w:color="auto"/>
        <w:left w:val="none" w:sz="0" w:space="0" w:color="auto"/>
        <w:bottom w:val="none" w:sz="0" w:space="0" w:color="auto"/>
        <w:right w:val="none" w:sz="0" w:space="0" w:color="auto"/>
      </w:divBdr>
    </w:div>
    <w:div w:id="1206256790">
      <w:bodyDiv w:val="1"/>
      <w:marLeft w:val="0"/>
      <w:marRight w:val="0"/>
      <w:marTop w:val="0"/>
      <w:marBottom w:val="0"/>
      <w:divBdr>
        <w:top w:val="none" w:sz="0" w:space="0" w:color="auto"/>
        <w:left w:val="none" w:sz="0" w:space="0" w:color="auto"/>
        <w:bottom w:val="none" w:sz="0" w:space="0" w:color="auto"/>
        <w:right w:val="none" w:sz="0" w:space="0" w:color="auto"/>
      </w:divBdr>
      <w:divsChild>
        <w:div w:id="131025483">
          <w:marLeft w:val="0"/>
          <w:marRight w:val="0"/>
          <w:marTop w:val="0"/>
          <w:marBottom w:val="0"/>
          <w:divBdr>
            <w:top w:val="none" w:sz="0" w:space="0" w:color="auto"/>
            <w:left w:val="none" w:sz="0" w:space="0" w:color="auto"/>
            <w:bottom w:val="none" w:sz="0" w:space="0" w:color="auto"/>
            <w:right w:val="none" w:sz="0" w:space="0" w:color="auto"/>
          </w:divBdr>
          <w:divsChild>
            <w:div w:id="883447314">
              <w:marLeft w:val="0"/>
              <w:marRight w:val="0"/>
              <w:marTop w:val="0"/>
              <w:marBottom w:val="0"/>
              <w:divBdr>
                <w:top w:val="none" w:sz="0" w:space="0" w:color="auto"/>
                <w:left w:val="none" w:sz="0" w:space="0" w:color="auto"/>
                <w:bottom w:val="none" w:sz="0" w:space="0" w:color="auto"/>
                <w:right w:val="none" w:sz="0" w:space="0" w:color="auto"/>
              </w:divBdr>
              <w:divsChild>
                <w:div w:id="942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716491">
      <w:bodyDiv w:val="1"/>
      <w:marLeft w:val="0"/>
      <w:marRight w:val="0"/>
      <w:marTop w:val="0"/>
      <w:marBottom w:val="0"/>
      <w:divBdr>
        <w:top w:val="none" w:sz="0" w:space="0" w:color="auto"/>
        <w:left w:val="none" w:sz="0" w:space="0" w:color="auto"/>
        <w:bottom w:val="none" w:sz="0" w:space="0" w:color="auto"/>
        <w:right w:val="none" w:sz="0" w:space="0" w:color="auto"/>
      </w:divBdr>
    </w:div>
    <w:div w:id="1229222350">
      <w:bodyDiv w:val="1"/>
      <w:marLeft w:val="0"/>
      <w:marRight w:val="0"/>
      <w:marTop w:val="0"/>
      <w:marBottom w:val="0"/>
      <w:divBdr>
        <w:top w:val="none" w:sz="0" w:space="0" w:color="auto"/>
        <w:left w:val="none" w:sz="0" w:space="0" w:color="auto"/>
        <w:bottom w:val="none" w:sz="0" w:space="0" w:color="auto"/>
        <w:right w:val="none" w:sz="0" w:space="0" w:color="auto"/>
      </w:divBdr>
    </w:div>
    <w:div w:id="1237859014">
      <w:bodyDiv w:val="1"/>
      <w:marLeft w:val="0"/>
      <w:marRight w:val="0"/>
      <w:marTop w:val="0"/>
      <w:marBottom w:val="0"/>
      <w:divBdr>
        <w:top w:val="none" w:sz="0" w:space="0" w:color="auto"/>
        <w:left w:val="none" w:sz="0" w:space="0" w:color="auto"/>
        <w:bottom w:val="none" w:sz="0" w:space="0" w:color="auto"/>
        <w:right w:val="none" w:sz="0" w:space="0" w:color="auto"/>
      </w:divBdr>
    </w:div>
    <w:div w:id="1238245430">
      <w:bodyDiv w:val="1"/>
      <w:marLeft w:val="0"/>
      <w:marRight w:val="0"/>
      <w:marTop w:val="0"/>
      <w:marBottom w:val="0"/>
      <w:divBdr>
        <w:top w:val="none" w:sz="0" w:space="0" w:color="auto"/>
        <w:left w:val="none" w:sz="0" w:space="0" w:color="auto"/>
        <w:bottom w:val="none" w:sz="0" w:space="0" w:color="auto"/>
        <w:right w:val="none" w:sz="0" w:space="0" w:color="auto"/>
      </w:divBdr>
      <w:divsChild>
        <w:div w:id="120196546">
          <w:marLeft w:val="0"/>
          <w:marRight w:val="0"/>
          <w:marTop w:val="0"/>
          <w:marBottom w:val="0"/>
          <w:divBdr>
            <w:top w:val="none" w:sz="0" w:space="0" w:color="auto"/>
            <w:left w:val="none" w:sz="0" w:space="0" w:color="auto"/>
            <w:bottom w:val="none" w:sz="0" w:space="0" w:color="auto"/>
            <w:right w:val="none" w:sz="0" w:space="0" w:color="auto"/>
          </w:divBdr>
          <w:divsChild>
            <w:div w:id="1011033044">
              <w:marLeft w:val="0"/>
              <w:marRight w:val="0"/>
              <w:marTop w:val="0"/>
              <w:marBottom w:val="0"/>
              <w:divBdr>
                <w:top w:val="none" w:sz="0" w:space="0" w:color="auto"/>
                <w:left w:val="none" w:sz="0" w:space="0" w:color="auto"/>
                <w:bottom w:val="none" w:sz="0" w:space="0" w:color="auto"/>
                <w:right w:val="none" w:sz="0" w:space="0" w:color="auto"/>
              </w:divBdr>
              <w:divsChild>
                <w:div w:id="70926925">
                  <w:marLeft w:val="0"/>
                  <w:marRight w:val="0"/>
                  <w:marTop w:val="0"/>
                  <w:marBottom w:val="0"/>
                  <w:divBdr>
                    <w:top w:val="none" w:sz="0" w:space="0" w:color="auto"/>
                    <w:left w:val="none" w:sz="0" w:space="0" w:color="auto"/>
                    <w:bottom w:val="none" w:sz="0" w:space="0" w:color="auto"/>
                    <w:right w:val="none" w:sz="0" w:space="0" w:color="auto"/>
                  </w:divBdr>
                  <w:divsChild>
                    <w:div w:id="791561167">
                      <w:marLeft w:val="0"/>
                      <w:marRight w:val="0"/>
                      <w:marTop w:val="0"/>
                      <w:marBottom w:val="0"/>
                      <w:divBdr>
                        <w:top w:val="none" w:sz="0" w:space="0" w:color="auto"/>
                        <w:left w:val="none" w:sz="0" w:space="0" w:color="auto"/>
                        <w:bottom w:val="none" w:sz="0" w:space="0" w:color="auto"/>
                        <w:right w:val="none" w:sz="0" w:space="0" w:color="auto"/>
                      </w:divBdr>
                    </w:div>
                  </w:divsChild>
                </w:div>
                <w:div w:id="245381934">
                  <w:marLeft w:val="0"/>
                  <w:marRight w:val="0"/>
                  <w:marTop w:val="0"/>
                  <w:marBottom w:val="0"/>
                  <w:divBdr>
                    <w:top w:val="none" w:sz="0" w:space="0" w:color="auto"/>
                    <w:left w:val="none" w:sz="0" w:space="0" w:color="auto"/>
                    <w:bottom w:val="none" w:sz="0" w:space="0" w:color="auto"/>
                    <w:right w:val="none" w:sz="0" w:space="0" w:color="auto"/>
                  </w:divBdr>
                  <w:divsChild>
                    <w:div w:id="1671374791">
                      <w:marLeft w:val="0"/>
                      <w:marRight w:val="0"/>
                      <w:marTop w:val="0"/>
                      <w:marBottom w:val="0"/>
                      <w:divBdr>
                        <w:top w:val="none" w:sz="0" w:space="0" w:color="auto"/>
                        <w:left w:val="none" w:sz="0" w:space="0" w:color="auto"/>
                        <w:bottom w:val="none" w:sz="0" w:space="0" w:color="auto"/>
                        <w:right w:val="none" w:sz="0" w:space="0" w:color="auto"/>
                      </w:divBdr>
                    </w:div>
                  </w:divsChild>
                </w:div>
                <w:div w:id="403144498">
                  <w:marLeft w:val="0"/>
                  <w:marRight w:val="0"/>
                  <w:marTop w:val="0"/>
                  <w:marBottom w:val="0"/>
                  <w:divBdr>
                    <w:top w:val="none" w:sz="0" w:space="0" w:color="auto"/>
                    <w:left w:val="none" w:sz="0" w:space="0" w:color="auto"/>
                    <w:bottom w:val="none" w:sz="0" w:space="0" w:color="auto"/>
                    <w:right w:val="none" w:sz="0" w:space="0" w:color="auto"/>
                  </w:divBdr>
                  <w:divsChild>
                    <w:div w:id="847600110">
                      <w:marLeft w:val="0"/>
                      <w:marRight w:val="0"/>
                      <w:marTop w:val="0"/>
                      <w:marBottom w:val="0"/>
                      <w:divBdr>
                        <w:top w:val="none" w:sz="0" w:space="0" w:color="auto"/>
                        <w:left w:val="none" w:sz="0" w:space="0" w:color="auto"/>
                        <w:bottom w:val="none" w:sz="0" w:space="0" w:color="auto"/>
                        <w:right w:val="none" w:sz="0" w:space="0" w:color="auto"/>
                      </w:divBdr>
                    </w:div>
                  </w:divsChild>
                </w:div>
                <w:div w:id="447087351">
                  <w:marLeft w:val="0"/>
                  <w:marRight w:val="0"/>
                  <w:marTop w:val="0"/>
                  <w:marBottom w:val="0"/>
                  <w:divBdr>
                    <w:top w:val="none" w:sz="0" w:space="0" w:color="auto"/>
                    <w:left w:val="none" w:sz="0" w:space="0" w:color="auto"/>
                    <w:bottom w:val="none" w:sz="0" w:space="0" w:color="auto"/>
                    <w:right w:val="none" w:sz="0" w:space="0" w:color="auto"/>
                  </w:divBdr>
                  <w:divsChild>
                    <w:div w:id="1880822205">
                      <w:marLeft w:val="0"/>
                      <w:marRight w:val="0"/>
                      <w:marTop w:val="0"/>
                      <w:marBottom w:val="0"/>
                      <w:divBdr>
                        <w:top w:val="none" w:sz="0" w:space="0" w:color="auto"/>
                        <w:left w:val="none" w:sz="0" w:space="0" w:color="auto"/>
                        <w:bottom w:val="none" w:sz="0" w:space="0" w:color="auto"/>
                        <w:right w:val="none" w:sz="0" w:space="0" w:color="auto"/>
                      </w:divBdr>
                    </w:div>
                    <w:div w:id="1886673072">
                      <w:marLeft w:val="0"/>
                      <w:marRight w:val="0"/>
                      <w:marTop w:val="0"/>
                      <w:marBottom w:val="0"/>
                      <w:divBdr>
                        <w:top w:val="none" w:sz="0" w:space="0" w:color="auto"/>
                        <w:left w:val="none" w:sz="0" w:space="0" w:color="auto"/>
                        <w:bottom w:val="none" w:sz="0" w:space="0" w:color="auto"/>
                        <w:right w:val="none" w:sz="0" w:space="0" w:color="auto"/>
                      </w:divBdr>
                    </w:div>
                  </w:divsChild>
                </w:div>
                <w:div w:id="744761236">
                  <w:marLeft w:val="0"/>
                  <w:marRight w:val="0"/>
                  <w:marTop w:val="0"/>
                  <w:marBottom w:val="0"/>
                  <w:divBdr>
                    <w:top w:val="none" w:sz="0" w:space="0" w:color="auto"/>
                    <w:left w:val="none" w:sz="0" w:space="0" w:color="auto"/>
                    <w:bottom w:val="none" w:sz="0" w:space="0" w:color="auto"/>
                    <w:right w:val="none" w:sz="0" w:space="0" w:color="auto"/>
                  </w:divBdr>
                  <w:divsChild>
                    <w:div w:id="1734351738">
                      <w:marLeft w:val="0"/>
                      <w:marRight w:val="0"/>
                      <w:marTop w:val="0"/>
                      <w:marBottom w:val="0"/>
                      <w:divBdr>
                        <w:top w:val="none" w:sz="0" w:space="0" w:color="auto"/>
                        <w:left w:val="none" w:sz="0" w:space="0" w:color="auto"/>
                        <w:bottom w:val="none" w:sz="0" w:space="0" w:color="auto"/>
                        <w:right w:val="none" w:sz="0" w:space="0" w:color="auto"/>
                      </w:divBdr>
                    </w:div>
                  </w:divsChild>
                </w:div>
                <w:div w:id="911432553">
                  <w:marLeft w:val="0"/>
                  <w:marRight w:val="0"/>
                  <w:marTop w:val="0"/>
                  <w:marBottom w:val="0"/>
                  <w:divBdr>
                    <w:top w:val="none" w:sz="0" w:space="0" w:color="auto"/>
                    <w:left w:val="none" w:sz="0" w:space="0" w:color="auto"/>
                    <w:bottom w:val="none" w:sz="0" w:space="0" w:color="auto"/>
                    <w:right w:val="none" w:sz="0" w:space="0" w:color="auto"/>
                  </w:divBdr>
                  <w:divsChild>
                    <w:div w:id="1885677405">
                      <w:marLeft w:val="0"/>
                      <w:marRight w:val="0"/>
                      <w:marTop w:val="0"/>
                      <w:marBottom w:val="0"/>
                      <w:divBdr>
                        <w:top w:val="none" w:sz="0" w:space="0" w:color="auto"/>
                        <w:left w:val="none" w:sz="0" w:space="0" w:color="auto"/>
                        <w:bottom w:val="none" w:sz="0" w:space="0" w:color="auto"/>
                        <w:right w:val="none" w:sz="0" w:space="0" w:color="auto"/>
                      </w:divBdr>
                    </w:div>
                  </w:divsChild>
                </w:div>
                <w:div w:id="1232691006">
                  <w:marLeft w:val="0"/>
                  <w:marRight w:val="0"/>
                  <w:marTop w:val="0"/>
                  <w:marBottom w:val="0"/>
                  <w:divBdr>
                    <w:top w:val="none" w:sz="0" w:space="0" w:color="auto"/>
                    <w:left w:val="none" w:sz="0" w:space="0" w:color="auto"/>
                    <w:bottom w:val="none" w:sz="0" w:space="0" w:color="auto"/>
                    <w:right w:val="none" w:sz="0" w:space="0" w:color="auto"/>
                  </w:divBdr>
                  <w:divsChild>
                    <w:div w:id="502206293">
                      <w:marLeft w:val="0"/>
                      <w:marRight w:val="0"/>
                      <w:marTop w:val="0"/>
                      <w:marBottom w:val="0"/>
                      <w:divBdr>
                        <w:top w:val="none" w:sz="0" w:space="0" w:color="auto"/>
                        <w:left w:val="none" w:sz="0" w:space="0" w:color="auto"/>
                        <w:bottom w:val="none" w:sz="0" w:space="0" w:color="auto"/>
                        <w:right w:val="none" w:sz="0" w:space="0" w:color="auto"/>
                      </w:divBdr>
                    </w:div>
                    <w:div w:id="1122263511">
                      <w:marLeft w:val="0"/>
                      <w:marRight w:val="0"/>
                      <w:marTop w:val="0"/>
                      <w:marBottom w:val="0"/>
                      <w:divBdr>
                        <w:top w:val="none" w:sz="0" w:space="0" w:color="auto"/>
                        <w:left w:val="none" w:sz="0" w:space="0" w:color="auto"/>
                        <w:bottom w:val="none" w:sz="0" w:space="0" w:color="auto"/>
                        <w:right w:val="none" w:sz="0" w:space="0" w:color="auto"/>
                      </w:divBdr>
                    </w:div>
                  </w:divsChild>
                </w:div>
                <w:div w:id="1413429738">
                  <w:marLeft w:val="0"/>
                  <w:marRight w:val="0"/>
                  <w:marTop w:val="0"/>
                  <w:marBottom w:val="0"/>
                  <w:divBdr>
                    <w:top w:val="none" w:sz="0" w:space="0" w:color="auto"/>
                    <w:left w:val="none" w:sz="0" w:space="0" w:color="auto"/>
                    <w:bottom w:val="none" w:sz="0" w:space="0" w:color="auto"/>
                    <w:right w:val="none" w:sz="0" w:space="0" w:color="auto"/>
                  </w:divBdr>
                  <w:divsChild>
                    <w:div w:id="552621276">
                      <w:marLeft w:val="0"/>
                      <w:marRight w:val="0"/>
                      <w:marTop w:val="0"/>
                      <w:marBottom w:val="0"/>
                      <w:divBdr>
                        <w:top w:val="none" w:sz="0" w:space="0" w:color="auto"/>
                        <w:left w:val="none" w:sz="0" w:space="0" w:color="auto"/>
                        <w:bottom w:val="none" w:sz="0" w:space="0" w:color="auto"/>
                        <w:right w:val="none" w:sz="0" w:space="0" w:color="auto"/>
                      </w:divBdr>
                    </w:div>
                    <w:div w:id="750588041">
                      <w:marLeft w:val="0"/>
                      <w:marRight w:val="0"/>
                      <w:marTop w:val="0"/>
                      <w:marBottom w:val="0"/>
                      <w:divBdr>
                        <w:top w:val="none" w:sz="0" w:space="0" w:color="auto"/>
                        <w:left w:val="none" w:sz="0" w:space="0" w:color="auto"/>
                        <w:bottom w:val="none" w:sz="0" w:space="0" w:color="auto"/>
                        <w:right w:val="none" w:sz="0" w:space="0" w:color="auto"/>
                      </w:divBdr>
                    </w:div>
                    <w:div w:id="1681929555">
                      <w:marLeft w:val="0"/>
                      <w:marRight w:val="0"/>
                      <w:marTop w:val="0"/>
                      <w:marBottom w:val="0"/>
                      <w:divBdr>
                        <w:top w:val="none" w:sz="0" w:space="0" w:color="auto"/>
                        <w:left w:val="none" w:sz="0" w:space="0" w:color="auto"/>
                        <w:bottom w:val="none" w:sz="0" w:space="0" w:color="auto"/>
                        <w:right w:val="none" w:sz="0" w:space="0" w:color="auto"/>
                      </w:divBdr>
                    </w:div>
                  </w:divsChild>
                </w:div>
                <w:div w:id="1687444738">
                  <w:marLeft w:val="0"/>
                  <w:marRight w:val="0"/>
                  <w:marTop w:val="0"/>
                  <w:marBottom w:val="0"/>
                  <w:divBdr>
                    <w:top w:val="none" w:sz="0" w:space="0" w:color="auto"/>
                    <w:left w:val="none" w:sz="0" w:space="0" w:color="auto"/>
                    <w:bottom w:val="none" w:sz="0" w:space="0" w:color="auto"/>
                    <w:right w:val="none" w:sz="0" w:space="0" w:color="auto"/>
                  </w:divBdr>
                  <w:divsChild>
                    <w:div w:id="466244570">
                      <w:marLeft w:val="0"/>
                      <w:marRight w:val="0"/>
                      <w:marTop w:val="0"/>
                      <w:marBottom w:val="0"/>
                      <w:divBdr>
                        <w:top w:val="none" w:sz="0" w:space="0" w:color="auto"/>
                        <w:left w:val="none" w:sz="0" w:space="0" w:color="auto"/>
                        <w:bottom w:val="none" w:sz="0" w:space="0" w:color="auto"/>
                        <w:right w:val="none" w:sz="0" w:space="0" w:color="auto"/>
                      </w:divBdr>
                    </w:div>
                    <w:div w:id="21035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8172">
          <w:marLeft w:val="0"/>
          <w:marRight w:val="0"/>
          <w:marTop w:val="0"/>
          <w:marBottom w:val="0"/>
          <w:divBdr>
            <w:top w:val="none" w:sz="0" w:space="0" w:color="auto"/>
            <w:left w:val="none" w:sz="0" w:space="0" w:color="auto"/>
            <w:bottom w:val="none" w:sz="0" w:space="0" w:color="auto"/>
            <w:right w:val="none" w:sz="0" w:space="0" w:color="auto"/>
          </w:divBdr>
          <w:divsChild>
            <w:div w:id="2034573097">
              <w:marLeft w:val="0"/>
              <w:marRight w:val="0"/>
              <w:marTop w:val="0"/>
              <w:marBottom w:val="0"/>
              <w:divBdr>
                <w:top w:val="none" w:sz="0" w:space="0" w:color="auto"/>
                <w:left w:val="none" w:sz="0" w:space="0" w:color="auto"/>
                <w:bottom w:val="none" w:sz="0" w:space="0" w:color="auto"/>
                <w:right w:val="none" w:sz="0" w:space="0" w:color="auto"/>
              </w:divBdr>
              <w:divsChild>
                <w:div w:id="686834278">
                  <w:marLeft w:val="0"/>
                  <w:marRight w:val="0"/>
                  <w:marTop w:val="0"/>
                  <w:marBottom w:val="0"/>
                  <w:divBdr>
                    <w:top w:val="none" w:sz="0" w:space="0" w:color="auto"/>
                    <w:left w:val="none" w:sz="0" w:space="0" w:color="auto"/>
                    <w:bottom w:val="none" w:sz="0" w:space="0" w:color="auto"/>
                    <w:right w:val="none" w:sz="0" w:space="0" w:color="auto"/>
                  </w:divBdr>
                  <w:divsChild>
                    <w:div w:id="193231014">
                      <w:marLeft w:val="0"/>
                      <w:marRight w:val="0"/>
                      <w:marTop w:val="0"/>
                      <w:marBottom w:val="0"/>
                      <w:divBdr>
                        <w:top w:val="none" w:sz="0" w:space="0" w:color="auto"/>
                        <w:left w:val="none" w:sz="0" w:space="0" w:color="auto"/>
                        <w:bottom w:val="none" w:sz="0" w:space="0" w:color="auto"/>
                        <w:right w:val="none" w:sz="0" w:space="0" w:color="auto"/>
                      </w:divBdr>
                    </w:div>
                    <w:div w:id="909462650">
                      <w:marLeft w:val="0"/>
                      <w:marRight w:val="0"/>
                      <w:marTop w:val="0"/>
                      <w:marBottom w:val="0"/>
                      <w:divBdr>
                        <w:top w:val="none" w:sz="0" w:space="0" w:color="auto"/>
                        <w:left w:val="none" w:sz="0" w:space="0" w:color="auto"/>
                        <w:bottom w:val="none" w:sz="0" w:space="0" w:color="auto"/>
                        <w:right w:val="none" w:sz="0" w:space="0" w:color="auto"/>
                      </w:divBdr>
                    </w:div>
                    <w:div w:id="1894543598">
                      <w:marLeft w:val="0"/>
                      <w:marRight w:val="0"/>
                      <w:marTop w:val="0"/>
                      <w:marBottom w:val="0"/>
                      <w:divBdr>
                        <w:top w:val="none" w:sz="0" w:space="0" w:color="auto"/>
                        <w:left w:val="none" w:sz="0" w:space="0" w:color="auto"/>
                        <w:bottom w:val="none" w:sz="0" w:space="0" w:color="auto"/>
                        <w:right w:val="none" w:sz="0" w:space="0" w:color="auto"/>
                      </w:divBdr>
                    </w:div>
                  </w:divsChild>
                </w:div>
                <w:div w:id="929586279">
                  <w:marLeft w:val="0"/>
                  <w:marRight w:val="0"/>
                  <w:marTop w:val="0"/>
                  <w:marBottom w:val="0"/>
                  <w:divBdr>
                    <w:top w:val="none" w:sz="0" w:space="0" w:color="auto"/>
                    <w:left w:val="none" w:sz="0" w:space="0" w:color="auto"/>
                    <w:bottom w:val="none" w:sz="0" w:space="0" w:color="auto"/>
                    <w:right w:val="none" w:sz="0" w:space="0" w:color="auto"/>
                  </w:divBdr>
                  <w:divsChild>
                    <w:div w:id="17766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28922">
          <w:marLeft w:val="0"/>
          <w:marRight w:val="0"/>
          <w:marTop w:val="0"/>
          <w:marBottom w:val="0"/>
          <w:divBdr>
            <w:top w:val="none" w:sz="0" w:space="0" w:color="auto"/>
            <w:left w:val="none" w:sz="0" w:space="0" w:color="auto"/>
            <w:bottom w:val="none" w:sz="0" w:space="0" w:color="auto"/>
            <w:right w:val="none" w:sz="0" w:space="0" w:color="auto"/>
          </w:divBdr>
          <w:divsChild>
            <w:div w:id="256255886">
              <w:marLeft w:val="0"/>
              <w:marRight w:val="0"/>
              <w:marTop w:val="0"/>
              <w:marBottom w:val="0"/>
              <w:divBdr>
                <w:top w:val="none" w:sz="0" w:space="0" w:color="auto"/>
                <w:left w:val="none" w:sz="0" w:space="0" w:color="auto"/>
                <w:bottom w:val="none" w:sz="0" w:space="0" w:color="auto"/>
                <w:right w:val="none" w:sz="0" w:space="0" w:color="auto"/>
              </w:divBdr>
              <w:divsChild>
                <w:div w:id="365568632">
                  <w:marLeft w:val="0"/>
                  <w:marRight w:val="0"/>
                  <w:marTop w:val="0"/>
                  <w:marBottom w:val="0"/>
                  <w:divBdr>
                    <w:top w:val="none" w:sz="0" w:space="0" w:color="auto"/>
                    <w:left w:val="none" w:sz="0" w:space="0" w:color="auto"/>
                    <w:bottom w:val="none" w:sz="0" w:space="0" w:color="auto"/>
                    <w:right w:val="none" w:sz="0" w:space="0" w:color="auto"/>
                  </w:divBdr>
                  <w:divsChild>
                    <w:div w:id="399596433">
                      <w:marLeft w:val="0"/>
                      <w:marRight w:val="0"/>
                      <w:marTop w:val="0"/>
                      <w:marBottom w:val="0"/>
                      <w:divBdr>
                        <w:top w:val="none" w:sz="0" w:space="0" w:color="auto"/>
                        <w:left w:val="none" w:sz="0" w:space="0" w:color="auto"/>
                        <w:bottom w:val="none" w:sz="0" w:space="0" w:color="auto"/>
                        <w:right w:val="none" w:sz="0" w:space="0" w:color="auto"/>
                      </w:divBdr>
                    </w:div>
                    <w:div w:id="1710301647">
                      <w:marLeft w:val="0"/>
                      <w:marRight w:val="0"/>
                      <w:marTop w:val="0"/>
                      <w:marBottom w:val="0"/>
                      <w:divBdr>
                        <w:top w:val="none" w:sz="0" w:space="0" w:color="auto"/>
                        <w:left w:val="none" w:sz="0" w:space="0" w:color="auto"/>
                        <w:bottom w:val="none" w:sz="0" w:space="0" w:color="auto"/>
                        <w:right w:val="none" w:sz="0" w:space="0" w:color="auto"/>
                      </w:divBdr>
                    </w:div>
                    <w:div w:id="1828858850">
                      <w:marLeft w:val="0"/>
                      <w:marRight w:val="0"/>
                      <w:marTop w:val="0"/>
                      <w:marBottom w:val="0"/>
                      <w:divBdr>
                        <w:top w:val="none" w:sz="0" w:space="0" w:color="auto"/>
                        <w:left w:val="none" w:sz="0" w:space="0" w:color="auto"/>
                        <w:bottom w:val="none" w:sz="0" w:space="0" w:color="auto"/>
                        <w:right w:val="none" w:sz="0" w:space="0" w:color="auto"/>
                      </w:divBdr>
                    </w:div>
                  </w:divsChild>
                </w:div>
                <w:div w:id="1091121993">
                  <w:marLeft w:val="0"/>
                  <w:marRight w:val="0"/>
                  <w:marTop w:val="0"/>
                  <w:marBottom w:val="0"/>
                  <w:divBdr>
                    <w:top w:val="none" w:sz="0" w:space="0" w:color="auto"/>
                    <w:left w:val="none" w:sz="0" w:space="0" w:color="auto"/>
                    <w:bottom w:val="none" w:sz="0" w:space="0" w:color="auto"/>
                    <w:right w:val="none" w:sz="0" w:space="0" w:color="auto"/>
                  </w:divBdr>
                  <w:divsChild>
                    <w:div w:id="221723494">
                      <w:marLeft w:val="0"/>
                      <w:marRight w:val="0"/>
                      <w:marTop w:val="0"/>
                      <w:marBottom w:val="0"/>
                      <w:divBdr>
                        <w:top w:val="none" w:sz="0" w:space="0" w:color="auto"/>
                        <w:left w:val="none" w:sz="0" w:space="0" w:color="auto"/>
                        <w:bottom w:val="none" w:sz="0" w:space="0" w:color="auto"/>
                        <w:right w:val="none" w:sz="0" w:space="0" w:color="auto"/>
                      </w:divBdr>
                    </w:div>
                    <w:div w:id="282811168">
                      <w:marLeft w:val="0"/>
                      <w:marRight w:val="0"/>
                      <w:marTop w:val="0"/>
                      <w:marBottom w:val="0"/>
                      <w:divBdr>
                        <w:top w:val="none" w:sz="0" w:space="0" w:color="auto"/>
                        <w:left w:val="none" w:sz="0" w:space="0" w:color="auto"/>
                        <w:bottom w:val="none" w:sz="0" w:space="0" w:color="auto"/>
                        <w:right w:val="none" w:sz="0" w:space="0" w:color="auto"/>
                      </w:divBdr>
                    </w:div>
                  </w:divsChild>
                </w:div>
                <w:div w:id="1137339890">
                  <w:marLeft w:val="0"/>
                  <w:marRight w:val="0"/>
                  <w:marTop w:val="0"/>
                  <w:marBottom w:val="0"/>
                  <w:divBdr>
                    <w:top w:val="none" w:sz="0" w:space="0" w:color="auto"/>
                    <w:left w:val="none" w:sz="0" w:space="0" w:color="auto"/>
                    <w:bottom w:val="none" w:sz="0" w:space="0" w:color="auto"/>
                    <w:right w:val="none" w:sz="0" w:space="0" w:color="auto"/>
                  </w:divBdr>
                  <w:divsChild>
                    <w:div w:id="1017388613">
                      <w:marLeft w:val="0"/>
                      <w:marRight w:val="0"/>
                      <w:marTop w:val="0"/>
                      <w:marBottom w:val="0"/>
                      <w:divBdr>
                        <w:top w:val="none" w:sz="0" w:space="0" w:color="auto"/>
                        <w:left w:val="none" w:sz="0" w:space="0" w:color="auto"/>
                        <w:bottom w:val="none" w:sz="0" w:space="0" w:color="auto"/>
                        <w:right w:val="none" w:sz="0" w:space="0" w:color="auto"/>
                      </w:divBdr>
                    </w:div>
                  </w:divsChild>
                </w:div>
                <w:div w:id="1233856833">
                  <w:marLeft w:val="0"/>
                  <w:marRight w:val="0"/>
                  <w:marTop w:val="0"/>
                  <w:marBottom w:val="0"/>
                  <w:divBdr>
                    <w:top w:val="none" w:sz="0" w:space="0" w:color="auto"/>
                    <w:left w:val="none" w:sz="0" w:space="0" w:color="auto"/>
                    <w:bottom w:val="none" w:sz="0" w:space="0" w:color="auto"/>
                    <w:right w:val="none" w:sz="0" w:space="0" w:color="auto"/>
                  </w:divBdr>
                  <w:divsChild>
                    <w:div w:id="1473912586">
                      <w:marLeft w:val="0"/>
                      <w:marRight w:val="0"/>
                      <w:marTop w:val="0"/>
                      <w:marBottom w:val="0"/>
                      <w:divBdr>
                        <w:top w:val="none" w:sz="0" w:space="0" w:color="auto"/>
                        <w:left w:val="none" w:sz="0" w:space="0" w:color="auto"/>
                        <w:bottom w:val="none" w:sz="0" w:space="0" w:color="auto"/>
                        <w:right w:val="none" w:sz="0" w:space="0" w:color="auto"/>
                      </w:divBdr>
                    </w:div>
                  </w:divsChild>
                </w:div>
                <w:div w:id="1565946171">
                  <w:marLeft w:val="0"/>
                  <w:marRight w:val="0"/>
                  <w:marTop w:val="0"/>
                  <w:marBottom w:val="0"/>
                  <w:divBdr>
                    <w:top w:val="none" w:sz="0" w:space="0" w:color="auto"/>
                    <w:left w:val="none" w:sz="0" w:space="0" w:color="auto"/>
                    <w:bottom w:val="none" w:sz="0" w:space="0" w:color="auto"/>
                    <w:right w:val="none" w:sz="0" w:space="0" w:color="auto"/>
                  </w:divBdr>
                  <w:divsChild>
                    <w:div w:id="922297383">
                      <w:marLeft w:val="0"/>
                      <w:marRight w:val="0"/>
                      <w:marTop w:val="0"/>
                      <w:marBottom w:val="0"/>
                      <w:divBdr>
                        <w:top w:val="none" w:sz="0" w:space="0" w:color="auto"/>
                        <w:left w:val="none" w:sz="0" w:space="0" w:color="auto"/>
                        <w:bottom w:val="none" w:sz="0" w:space="0" w:color="auto"/>
                        <w:right w:val="none" w:sz="0" w:space="0" w:color="auto"/>
                      </w:divBdr>
                    </w:div>
                    <w:div w:id="1888714066">
                      <w:marLeft w:val="0"/>
                      <w:marRight w:val="0"/>
                      <w:marTop w:val="0"/>
                      <w:marBottom w:val="0"/>
                      <w:divBdr>
                        <w:top w:val="none" w:sz="0" w:space="0" w:color="auto"/>
                        <w:left w:val="none" w:sz="0" w:space="0" w:color="auto"/>
                        <w:bottom w:val="none" w:sz="0" w:space="0" w:color="auto"/>
                        <w:right w:val="none" w:sz="0" w:space="0" w:color="auto"/>
                      </w:divBdr>
                    </w:div>
                  </w:divsChild>
                </w:div>
                <w:div w:id="1635988305">
                  <w:marLeft w:val="0"/>
                  <w:marRight w:val="0"/>
                  <w:marTop w:val="0"/>
                  <w:marBottom w:val="0"/>
                  <w:divBdr>
                    <w:top w:val="none" w:sz="0" w:space="0" w:color="auto"/>
                    <w:left w:val="none" w:sz="0" w:space="0" w:color="auto"/>
                    <w:bottom w:val="none" w:sz="0" w:space="0" w:color="auto"/>
                    <w:right w:val="none" w:sz="0" w:space="0" w:color="auto"/>
                  </w:divBdr>
                  <w:divsChild>
                    <w:div w:id="196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8604">
          <w:marLeft w:val="0"/>
          <w:marRight w:val="0"/>
          <w:marTop w:val="0"/>
          <w:marBottom w:val="0"/>
          <w:divBdr>
            <w:top w:val="none" w:sz="0" w:space="0" w:color="auto"/>
            <w:left w:val="none" w:sz="0" w:space="0" w:color="auto"/>
            <w:bottom w:val="none" w:sz="0" w:space="0" w:color="auto"/>
            <w:right w:val="none" w:sz="0" w:space="0" w:color="auto"/>
          </w:divBdr>
          <w:divsChild>
            <w:div w:id="335960819">
              <w:marLeft w:val="0"/>
              <w:marRight w:val="0"/>
              <w:marTop w:val="0"/>
              <w:marBottom w:val="0"/>
              <w:divBdr>
                <w:top w:val="none" w:sz="0" w:space="0" w:color="auto"/>
                <w:left w:val="none" w:sz="0" w:space="0" w:color="auto"/>
                <w:bottom w:val="none" w:sz="0" w:space="0" w:color="auto"/>
                <w:right w:val="none" w:sz="0" w:space="0" w:color="auto"/>
              </w:divBdr>
              <w:divsChild>
                <w:div w:id="584611480">
                  <w:marLeft w:val="0"/>
                  <w:marRight w:val="0"/>
                  <w:marTop w:val="0"/>
                  <w:marBottom w:val="0"/>
                  <w:divBdr>
                    <w:top w:val="none" w:sz="0" w:space="0" w:color="auto"/>
                    <w:left w:val="none" w:sz="0" w:space="0" w:color="auto"/>
                    <w:bottom w:val="none" w:sz="0" w:space="0" w:color="auto"/>
                    <w:right w:val="none" w:sz="0" w:space="0" w:color="auto"/>
                  </w:divBdr>
                  <w:divsChild>
                    <w:div w:id="775514797">
                      <w:marLeft w:val="0"/>
                      <w:marRight w:val="0"/>
                      <w:marTop w:val="0"/>
                      <w:marBottom w:val="0"/>
                      <w:divBdr>
                        <w:top w:val="none" w:sz="0" w:space="0" w:color="auto"/>
                        <w:left w:val="none" w:sz="0" w:space="0" w:color="auto"/>
                        <w:bottom w:val="none" w:sz="0" w:space="0" w:color="auto"/>
                        <w:right w:val="none" w:sz="0" w:space="0" w:color="auto"/>
                      </w:divBdr>
                    </w:div>
                    <w:div w:id="852693718">
                      <w:marLeft w:val="0"/>
                      <w:marRight w:val="0"/>
                      <w:marTop w:val="0"/>
                      <w:marBottom w:val="0"/>
                      <w:divBdr>
                        <w:top w:val="none" w:sz="0" w:space="0" w:color="auto"/>
                        <w:left w:val="none" w:sz="0" w:space="0" w:color="auto"/>
                        <w:bottom w:val="none" w:sz="0" w:space="0" w:color="auto"/>
                        <w:right w:val="none" w:sz="0" w:space="0" w:color="auto"/>
                      </w:divBdr>
                    </w:div>
                  </w:divsChild>
                </w:div>
                <w:div w:id="836118637">
                  <w:marLeft w:val="0"/>
                  <w:marRight w:val="0"/>
                  <w:marTop w:val="0"/>
                  <w:marBottom w:val="0"/>
                  <w:divBdr>
                    <w:top w:val="none" w:sz="0" w:space="0" w:color="auto"/>
                    <w:left w:val="none" w:sz="0" w:space="0" w:color="auto"/>
                    <w:bottom w:val="none" w:sz="0" w:space="0" w:color="auto"/>
                    <w:right w:val="none" w:sz="0" w:space="0" w:color="auto"/>
                  </w:divBdr>
                  <w:divsChild>
                    <w:div w:id="895094506">
                      <w:marLeft w:val="0"/>
                      <w:marRight w:val="0"/>
                      <w:marTop w:val="0"/>
                      <w:marBottom w:val="0"/>
                      <w:divBdr>
                        <w:top w:val="none" w:sz="0" w:space="0" w:color="auto"/>
                        <w:left w:val="none" w:sz="0" w:space="0" w:color="auto"/>
                        <w:bottom w:val="none" w:sz="0" w:space="0" w:color="auto"/>
                        <w:right w:val="none" w:sz="0" w:space="0" w:color="auto"/>
                      </w:divBdr>
                    </w:div>
                  </w:divsChild>
                </w:div>
                <w:div w:id="973101283">
                  <w:marLeft w:val="0"/>
                  <w:marRight w:val="0"/>
                  <w:marTop w:val="0"/>
                  <w:marBottom w:val="0"/>
                  <w:divBdr>
                    <w:top w:val="none" w:sz="0" w:space="0" w:color="auto"/>
                    <w:left w:val="none" w:sz="0" w:space="0" w:color="auto"/>
                    <w:bottom w:val="none" w:sz="0" w:space="0" w:color="auto"/>
                    <w:right w:val="none" w:sz="0" w:space="0" w:color="auto"/>
                  </w:divBdr>
                  <w:divsChild>
                    <w:div w:id="1370255316">
                      <w:marLeft w:val="0"/>
                      <w:marRight w:val="0"/>
                      <w:marTop w:val="0"/>
                      <w:marBottom w:val="0"/>
                      <w:divBdr>
                        <w:top w:val="none" w:sz="0" w:space="0" w:color="auto"/>
                        <w:left w:val="none" w:sz="0" w:space="0" w:color="auto"/>
                        <w:bottom w:val="none" w:sz="0" w:space="0" w:color="auto"/>
                        <w:right w:val="none" w:sz="0" w:space="0" w:color="auto"/>
                      </w:divBdr>
                    </w:div>
                  </w:divsChild>
                </w:div>
                <w:div w:id="1050692554">
                  <w:marLeft w:val="0"/>
                  <w:marRight w:val="0"/>
                  <w:marTop w:val="0"/>
                  <w:marBottom w:val="0"/>
                  <w:divBdr>
                    <w:top w:val="none" w:sz="0" w:space="0" w:color="auto"/>
                    <w:left w:val="none" w:sz="0" w:space="0" w:color="auto"/>
                    <w:bottom w:val="none" w:sz="0" w:space="0" w:color="auto"/>
                    <w:right w:val="none" w:sz="0" w:space="0" w:color="auto"/>
                  </w:divBdr>
                  <w:divsChild>
                    <w:div w:id="686443380">
                      <w:marLeft w:val="0"/>
                      <w:marRight w:val="0"/>
                      <w:marTop w:val="0"/>
                      <w:marBottom w:val="0"/>
                      <w:divBdr>
                        <w:top w:val="none" w:sz="0" w:space="0" w:color="auto"/>
                        <w:left w:val="none" w:sz="0" w:space="0" w:color="auto"/>
                        <w:bottom w:val="none" w:sz="0" w:space="0" w:color="auto"/>
                        <w:right w:val="none" w:sz="0" w:space="0" w:color="auto"/>
                      </w:divBdr>
                    </w:div>
                  </w:divsChild>
                </w:div>
                <w:div w:id="1225603351">
                  <w:marLeft w:val="0"/>
                  <w:marRight w:val="0"/>
                  <w:marTop w:val="0"/>
                  <w:marBottom w:val="0"/>
                  <w:divBdr>
                    <w:top w:val="none" w:sz="0" w:space="0" w:color="auto"/>
                    <w:left w:val="none" w:sz="0" w:space="0" w:color="auto"/>
                    <w:bottom w:val="none" w:sz="0" w:space="0" w:color="auto"/>
                    <w:right w:val="none" w:sz="0" w:space="0" w:color="auto"/>
                  </w:divBdr>
                  <w:divsChild>
                    <w:div w:id="474681083">
                      <w:marLeft w:val="0"/>
                      <w:marRight w:val="0"/>
                      <w:marTop w:val="0"/>
                      <w:marBottom w:val="0"/>
                      <w:divBdr>
                        <w:top w:val="none" w:sz="0" w:space="0" w:color="auto"/>
                        <w:left w:val="none" w:sz="0" w:space="0" w:color="auto"/>
                        <w:bottom w:val="none" w:sz="0" w:space="0" w:color="auto"/>
                        <w:right w:val="none" w:sz="0" w:space="0" w:color="auto"/>
                      </w:divBdr>
                    </w:div>
                  </w:divsChild>
                </w:div>
                <w:div w:id="1240406896">
                  <w:marLeft w:val="0"/>
                  <w:marRight w:val="0"/>
                  <w:marTop w:val="0"/>
                  <w:marBottom w:val="0"/>
                  <w:divBdr>
                    <w:top w:val="none" w:sz="0" w:space="0" w:color="auto"/>
                    <w:left w:val="none" w:sz="0" w:space="0" w:color="auto"/>
                    <w:bottom w:val="none" w:sz="0" w:space="0" w:color="auto"/>
                    <w:right w:val="none" w:sz="0" w:space="0" w:color="auto"/>
                  </w:divBdr>
                  <w:divsChild>
                    <w:div w:id="883911983">
                      <w:marLeft w:val="0"/>
                      <w:marRight w:val="0"/>
                      <w:marTop w:val="0"/>
                      <w:marBottom w:val="0"/>
                      <w:divBdr>
                        <w:top w:val="none" w:sz="0" w:space="0" w:color="auto"/>
                        <w:left w:val="none" w:sz="0" w:space="0" w:color="auto"/>
                        <w:bottom w:val="none" w:sz="0" w:space="0" w:color="auto"/>
                        <w:right w:val="none" w:sz="0" w:space="0" w:color="auto"/>
                      </w:divBdr>
                    </w:div>
                  </w:divsChild>
                </w:div>
                <w:div w:id="1930501830">
                  <w:marLeft w:val="0"/>
                  <w:marRight w:val="0"/>
                  <w:marTop w:val="0"/>
                  <w:marBottom w:val="0"/>
                  <w:divBdr>
                    <w:top w:val="none" w:sz="0" w:space="0" w:color="auto"/>
                    <w:left w:val="none" w:sz="0" w:space="0" w:color="auto"/>
                    <w:bottom w:val="none" w:sz="0" w:space="0" w:color="auto"/>
                    <w:right w:val="none" w:sz="0" w:space="0" w:color="auto"/>
                  </w:divBdr>
                  <w:divsChild>
                    <w:div w:id="1669096892">
                      <w:marLeft w:val="0"/>
                      <w:marRight w:val="0"/>
                      <w:marTop w:val="0"/>
                      <w:marBottom w:val="0"/>
                      <w:divBdr>
                        <w:top w:val="none" w:sz="0" w:space="0" w:color="auto"/>
                        <w:left w:val="none" w:sz="0" w:space="0" w:color="auto"/>
                        <w:bottom w:val="none" w:sz="0" w:space="0" w:color="auto"/>
                        <w:right w:val="none" w:sz="0" w:space="0" w:color="auto"/>
                      </w:divBdr>
                    </w:div>
                  </w:divsChild>
                </w:div>
                <w:div w:id="2044556404">
                  <w:marLeft w:val="0"/>
                  <w:marRight w:val="0"/>
                  <w:marTop w:val="0"/>
                  <w:marBottom w:val="0"/>
                  <w:divBdr>
                    <w:top w:val="none" w:sz="0" w:space="0" w:color="auto"/>
                    <w:left w:val="none" w:sz="0" w:space="0" w:color="auto"/>
                    <w:bottom w:val="none" w:sz="0" w:space="0" w:color="auto"/>
                    <w:right w:val="none" w:sz="0" w:space="0" w:color="auto"/>
                  </w:divBdr>
                  <w:divsChild>
                    <w:div w:id="633415598">
                      <w:marLeft w:val="0"/>
                      <w:marRight w:val="0"/>
                      <w:marTop w:val="0"/>
                      <w:marBottom w:val="0"/>
                      <w:divBdr>
                        <w:top w:val="none" w:sz="0" w:space="0" w:color="auto"/>
                        <w:left w:val="none" w:sz="0" w:space="0" w:color="auto"/>
                        <w:bottom w:val="none" w:sz="0" w:space="0" w:color="auto"/>
                        <w:right w:val="none" w:sz="0" w:space="0" w:color="auto"/>
                      </w:divBdr>
                    </w:div>
                    <w:div w:id="1106778110">
                      <w:marLeft w:val="0"/>
                      <w:marRight w:val="0"/>
                      <w:marTop w:val="0"/>
                      <w:marBottom w:val="0"/>
                      <w:divBdr>
                        <w:top w:val="none" w:sz="0" w:space="0" w:color="auto"/>
                        <w:left w:val="none" w:sz="0" w:space="0" w:color="auto"/>
                        <w:bottom w:val="none" w:sz="0" w:space="0" w:color="auto"/>
                        <w:right w:val="none" w:sz="0" w:space="0" w:color="auto"/>
                      </w:divBdr>
                    </w:div>
                    <w:div w:id="211998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245278">
          <w:marLeft w:val="0"/>
          <w:marRight w:val="0"/>
          <w:marTop w:val="0"/>
          <w:marBottom w:val="0"/>
          <w:divBdr>
            <w:top w:val="none" w:sz="0" w:space="0" w:color="auto"/>
            <w:left w:val="none" w:sz="0" w:space="0" w:color="auto"/>
            <w:bottom w:val="none" w:sz="0" w:space="0" w:color="auto"/>
            <w:right w:val="none" w:sz="0" w:space="0" w:color="auto"/>
          </w:divBdr>
          <w:divsChild>
            <w:div w:id="1870559993">
              <w:marLeft w:val="0"/>
              <w:marRight w:val="0"/>
              <w:marTop w:val="0"/>
              <w:marBottom w:val="0"/>
              <w:divBdr>
                <w:top w:val="none" w:sz="0" w:space="0" w:color="auto"/>
                <w:left w:val="none" w:sz="0" w:space="0" w:color="auto"/>
                <w:bottom w:val="none" w:sz="0" w:space="0" w:color="auto"/>
                <w:right w:val="none" w:sz="0" w:space="0" w:color="auto"/>
              </w:divBdr>
              <w:divsChild>
                <w:div w:id="146676308">
                  <w:marLeft w:val="0"/>
                  <w:marRight w:val="0"/>
                  <w:marTop w:val="0"/>
                  <w:marBottom w:val="0"/>
                  <w:divBdr>
                    <w:top w:val="none" w:sz="0" w:space="0" w:color="auto"/>
                    <w:left w:val="none" w:sz="0" w:space="0" w:color="auto"/>
                    <w:bottom w:val="none" w:sz="0" w:space="0" w:color="auto"/>
                    <w:right w:val="none" w:sz="0" w:space="0" w:color="auto"/>
                  </w:divBdr>
                  <w:divsChild>
                    <w:div w:id="471757826">
                      <w:marLeft w:val="0"/>
                      <w:marRight w:val="0"/>
                      <w:marTop w:val="0"/>
                      <w:marBottom w:val="0"/>
                      <w:divBdr>
                        <w:top w:val="none" w:sz="0" w:space="0" w:color="auto"/>
                        <w:left w:val="none" w:sz="0" w:space="0" w:color="auto"/>
                        <w:bottom w:val="none" w:sz="0" w:space="0" w:color="auto"/>
                        <w:right w:val="none" w:sz="0" w:space="0" w:color="auto"/>
                      </w:divBdr>
                    </w:div>
                  </w:divsChild>
                </w:div>
                <w:div w:id="232394939">
                  <w:marLeft w:val="0"/>
                  <w:marRight w:val="0"/>
                  <w:marTop w:val="0"/>
                  <w:marBottom w:val="0"/>
                  <w:divBdr>
                    <w:top w:val="none" w:sz="0" w:space="0" w:color="auto"/>
                    <w:left w:val="none" w:sz="0" w:space="0" w:color="auto"/>
                    <w:bottom w:val="none" w:sz="0" w:space="0" w:color="auto"/>
                    <w:right w:val="none" w:sz="0" w:space="0" w:color="auto"/>
                  </w:divBdr>
                  <w:divsChild>
                    <w:div w:id="296759113">
                      <w:marLeft w:val="0"/>
                      <w:marRight w:val="0"/>
                      <w:marTop w:val="0"/>
                      <w:marBottom w:val="0"/>
                      <w:divBdr>
                        <w:top w:val="none" w:sz="0" w:space="0" w:color="auto"/>
                        <w:left w:val="none" w:sz="0" w:space="0" w:color="auto"/>
                        <w:bottom w:val="none" w:sz="0" w:space="0" w:color="auto"/>
                        <w:right w:val="none" w:sz="0" w:space="0" w:color="auto"/>
                      </w:divBdr>
                    </w:div>
                  </w:divsChild>
                </w:div>
                <w:div w:id="570652959">
                  <w:marLeft w:val="0"/>
                  <w:marRight w:val="0"/>
                  <w:marTop w:val="0"/>
                  <w:marBottom w:val="0"/>
                  <w:divBdr>
                    <w:top w:val="none" w:sz="0" w:space="0" w:color="auto"/>
                    <w:left w:val="none" w:sz="0" w:space="0" w:color="auto"/>
                    <w:bottom w:val="none" w:sz="0" w:space="0" w:color="auto"/>
                    <w:right w:val="none" w:sz="0" w:space="0" w:color="auto"/>
                  </w:divBdr>
                  <w:divsChild>
                    <w:div w:id="1426805763">
                      <w:marLeft w:val="0"/>
                      <w:marRight w:val="0"/>
                      <w:marTop w:val="0"/>
                      <w:marBottom w:val="0"/>
                      <w:divBdr>
                        <w:top w:val="none" w:sz="0" w:space="0" w:color="auto"/>
                        <w:left w:val="none" w:sz="0" w:space="0" w:color="auto"/>
                        <w:bottom w:val="none" w:sz="0" w:space="0" w:color="auto"/>
                        <w:right w:val="none" w:sz="0" w:space="0" w:color="auto"/>
                      </w:divBdr>
                    </w:div>
                  </w:divsChild>
                </w:div>
                <w:div w:id="701056896">
                  <w:marLeft w:val="0"/>
                  <w:marRight w:val="0"/>
                  <w:marTop w:val="0"/>
                  <w:marBottom w:val="0"/>
                  <w:divBdr>
                    <w:top w:val="none" w:sz="0" w:space="0" w:color="auto"/>
                    <w:left w:val="none" w:sz="0" w:space="0" w:color="auto"/>
                    <w:bottom w:val="none" w:sz="0" w:space="0" w:color="auto"/>
                    <w:right w:val="none" w:sz="0" w:space="0" w:color="auto"/>
                  </w:divBdr>
                  <w:divsChild>
                    <w:div w:id="255870098">
                      <w:marLeft w:val="0"/>
                      <w:marRight w:val="0"/>
                      <w:marTop w:val="0"/>
                      <w:marBottom w:val="0"/>
                      <w:divBdr>
                        <w:top w:val="none" w:sz="0" w:space="0" w:color="auto"/>
                        <w:left w:val="none" w:sz="0" w:space="0" w:color="auto"/>
                        <w:bottom w:val="none" w:sz="0" w:space="0" w:color="auto"/>
                        <w:right w:val="none" w:sz="0" w:space="0" w:color="auto"/>
                      </w:divBdr>
                    </w:div>
                    <w:div w:id="1219322700">
                      <w:marLeft w:val="0"/>
                      <w:marRight w:val="0"/>
                      <w:marTop w:val="0"/>
                      <w:marBottom w:val="0"/>
                      <w:divBdr>
                        <w:top w:val="none" w:sz="0" w:space="0" w:color="auto"/>
                        <w:left w:val="none" w:sz="0" w:space="0" w:color="auto"/>
                        <w:bottom w:val="none" w:sz="0" w:space="0" w:color="auto"/>
                        <w:right w:val="none" w:sz="0" w:space="0" w:color="auto"/>
                      </w:divBdr>
                    </w:div>
                  </w:divsChild>
                </w:div>
                <w:div w:id="945112868">
                  <w:marLeft w:val="0"/>
                  <w:marRight w:val="0"/>
                  <w:marTop w:val="0"/>
                  <w:marBottom w:val="0"/>
                  <w:divBdr>
                    <w:top w:val="none" w:sz="0" w:space="0" w:color="auto"/>
                    <w:left w:val="none" w:sz="0" w:space="0" w:color="auto"/>
                    <w:bottom w:val="none" w:sz="0" w:space="0" w:color="auto"/>
                    <w:right w:val="none" w:sz="0" w:space="0" w:color="auto"/>
                  </w:divBdr>
                  <w:divsChild>
                    <w:div w:id="98062076">
                      <w:marLeft w:val="0"/>
                      <w:marRight w:val="0"/>
                      <w:marTop w:val="0"/>
                      <w:marBottom w:val="0"/>
                      <w:divBdr>
                        <w:top w:val="none" w:sz="0" w:space="0" w:color="auto"/>
                        <w:left w:val="none" w:sz="0" w:space="0" w:color="auto"/>
                        <w:bottom w:val="none" w:sz="0" w:space="0" w:color="auto"/>
                        <w:right w:val="none" w:sz="0" w:space="0" w:color="auto"/>
                      </w:divBdr>
                    </w:div>
                    <w:div w:id="969482645">
                      <w:marLeft w:val="0"/>
                      <w:marRight w:val="0"/>
                      <w:marTop w:val="0"/>
                      <w:marBottom w:val="0"/>
                      <w:divBdr>
                        <w:top w:val="none" w:sz="0" w:space="0" w:color="auto"/>
                        <w:left w:val="none" w:sz="0" w:space="0" w:color="auto"/>
                        <w:bottom w:val="none" w:sz="0" w:space="0" w:color="auto"/>
                        <w:right w:val="none" w:sz="0" w:space="0" w:color="auto"/>
                      </w:divBdr>
                    </w:div>
                    <w:div w:id="1553344182">
                      <w:marLeft w:val="0"/>
                      <w:marRight w:val="0"/>
                      <w:marTop w:val="0"/>
                      <w:marBottom w:val="0"/>
                      <w:divBdr>
                        <w:top w:val="none" w:sz="0" w:space="0" w:color="auto"/>
                        <w:left w:val="none" w:sz="0" w:space="0" w:color="auto"/>
                        <w:bottom w:val="none" w:sz="0" w:space="0" w:color="auto"/>
                        <w:right w:val="none" w:sz="0" w:space="0" w:color="auto"/>
                      </w:divBdr>
                    </w:div>
                  </w:divsChild>
                </w:div>
                <w:div w:id="1807774155">
                  <w:marLeft w:val="0"/>
                  <w:marRight w:val="0"/>
                  <w:marTop w:val="0"/>
                  <w:marBottom w:val="0"/>
                  <w:divBdr>
                    <w:top w:val="none" w:sz="0" w:space="0" w:color="auto"/>
                    <w:left w:val="none" w:sz="0" w:space="0" w:color="auto"/>
                    <w:bottom w:val="none" w:sz="0" w:space="0" w:color="auto"/>
                    <w:right w:val="none" w:sz="0" w:space="0" w:color="auto"/>
                  </w:divBdr>
                  <w:divsChild>
                    <w:div w:id="105604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40866">
          <w:marLeft w:val="0"/>
          <w:marRight w:val="0"/>
          <w:marTop w:val="0"/>
          <w:marBottom w:val="0"/>
          <w:divBdr>
            <w:top w:val="none" w:sz="0" w:space="0" w:color="auto"/>
            <w:left w:val="none" w:sz="0" w:space="0" w:color="auto"/>
            <w:bottom w:val="none" w:sz="0" w:space="0" w:color="auto"/>
            <w:right w:val="none" w:sz="0" w:space="0" w:color="auto"/>
          </w:divBdr>
          <w:divsChild>
            <w:div w:id="2120951476">
              <w:marLeft w:val="0"/>
              <w:marRight w:val="0"/>
              <w:marTop w:val="0"/>
              <w:marBottom w:val="0"/>
              <w:divBdr>
                <w:top w:val="none" w:sz="0" w:space="0" w:color="auto"/>
                <w:left w:val="none" w:sz="0" w:space="0" w:color="auto"/>
                <w:bottom w:val="none" w:sz="0" w:space="0" w:color="auto"/>
                <w:right w:val="none" w:sz="0" w:space="0" w:color="auto"/>
              </w:divBdr>
              <w:divsChild>
                <w:div w:id="786461824">
                  <w:marLeft w:val="0"/>
                  <w:marRight w:val="0"/>
                  <w:marTop w:val="0"/>
                  <w:marBottom w:val="0"/>
                  <w:divBdr>
                    <w:top w:val="none" w:sz="0" w:space="0" w:color="auto"/>
                    <w:left w:val="none" w:sz="0" w:space="0" w:color="auto"/>
                    <w:bottom w:val="none" w:sz="0" w:space="0" w:color="auto"/>
                    <w:right w:val="none" w:sz="0" w:space="0" w:color="auto"/>
                  </w:divBdr>
                  <w:divsChild>
                    <w:div w:id="587226440">
                      <w:marLeft w:val="0"/>
                      <w:marRight w:val="0"/>
                      <w:marTop w:val="0"/>
                      <w:marBottom w:val="0"/>
                      <w:divBdr>
                        <w:top w:val="none" w:sz="0" w:space="0" w:color="auto"/>
                        <w:left w:val="none" w:sz="0" w:space="0" w:color="auto"/>
                        <w:bottom w:val="none" w:sz="0" w:space="0" w:color="auto"/>
                        <w:right w:val="none" w:sz="0" w:space="0" w:color="auto"/>
                      </w:divBdr>
                    </w:div>
                  </w:divsChild>
                </w:div>
                <w:div w:id="891039819">
                  <w:marLeft w:val="0"/>
                  <w:marRight w:val="0"/>
                  <w:marTop w:val="0"/>
                  <w:marBottom w:val="0"/>
                  <w:divBdr>
                    <w:top w:val="none" w:sz="0" w:space="0" w:color="auto"/>
                    <w:left w:val="none" w:sz="0" w:space="0" w:color="auto"/>
                    <w:bottom w:val="none" w:sz="0" w:space="0" w:color="auto"/>
                    <w:right w:val="none" w:sz="0" w:space="0" w:color="auto"/>
                  </w:divBdr>
                  <w:divsChild>
                    <w:div w:id="327559702">
                      <w:marLeft w:val="0"/>
                      <w:marRight w:val="0"/>
                      <w:marTop w:val="0"/>
                      <w:marBottom w:val="0"/>
                      <w:divBdr>
                        <w:top w:val="none" w:sz="0" w:space="0" w:color="auto"/>
                        <w:left w:val="none" w:sz="0" w:space="0" w:color="auto"/>
                        <w:bottom w:val="none" w:sz="0" w:space="0" w:color="auto"/>
                        <w:right w:val="none" w:sz="0" w:space="0" w:color="auto"/>
                      </w:divBdr>
                    </w:div>
                  </w:divsChild>
                </w:div>
                <w:div w:id="1076898639">
                  <w:marLeft w:val="0"/>
                  <w:marRight w:val="0"/>
                  <w:marTop w:val="0"/>
                  <w:marBottom w:val="0"/>
                  <w:divBdr>
                    <w:top w:val="none" w:sz="0" w:space="0" w:color="auto"/>
                    <w:left w:val="none" w:sz="0" w:space="0" w:color="auto"/>
                    <w:bottom w:val="none" w:sz="0" w:space="0" w:color="auto"/>
                    <w:right w:val="none" w:sz="0" w:space="0" w:color="auto"/>
                  </w:divBdr>
                  <w:divsChild>
                    <w:div w:id="272519736">
                      <w:marLeft w:val="0"/>
                      <w:marRight w:val="0"/>
                      <w:marTop w:val="0"/>
                      <w:marBottom w:val="0"/>
                      <w:divBdr>
                        <w:top w:val="none" w:sz="0" w:space="0" w:color="auto"/>
                        <w:left w:val="none" w:sz="0" w:space="0" w:color="auto"/>
                        <w:bottom w:val="none" w:sz="0" w:space="0" w:color="auto"/>
                        <w:right w:val="none" w:sz="0" w:space="0" w:color="auto"/>
                      </w:divBdr>
                    </w:div>
                  </w:divsChild>
                </w:div>
                <w:div w:id="1451850842">
                  <w:marLeft w:val="0"/>
                  <w:marRight w:val="0"/>
                  <w:marTop w:val="0"/>
                  <w:marBottom w:val="0"/>
                  <w:divBdr>
                    <w:top w:val="none" w:sz="0" w:space="0" w:color="auto"/>
                    <w:left w:val="none" w:sz="0" w:space="0" w:color="auto"/>
                    <w:bottom w:val="none" w:sz="0" w:space="0" w:color="auto"/>
                    <w:right w:val="none" w:sz="0" w:space="0" w:color="auto"/>
                  </w:divBdr>
                  <w:divsChild>
                    <w:div w:id="9767597">
                      <w:marLeft w:val="0"/>
                      <w:marRight w:val="0"/>
                      <w:marTop w:val="0"/>
                      <w:marBottom w:val="0"/>
                      <w:divBdr>
                        <w:top w:val="none" w:sz="0" w:space="0" w:color="auto"/>
                        <w:left w:val="none" w:sz="0" w:space="0" w:color="auto"/>
                        <w:bottom w:val="none" w:sz="0" w:space="0" w:color="auto"/>
                        <w:right w:val="none" w:sz="0" w:space="0" w:color="auto"/>
                      </w:divBdr>
                    </w:div>
                    <w:div w:id="534464736">
                      <w:marLeft w:val="0"/>
                      <w:marRight w:val="0"/>
                      <w:marTop w:val="0"/>
                      <w:marBottom w:val="0"/>
                      <w:divBdr>
                        <w:top w:val="none" w:sz="0" w:space="0" w:color="auto"/>
                        <w:left w:val="none" w:sz="0" w:space="0" w:color="auto"/>
                        <w:bottom w:val="none" w:sz="0" w:space="0" w:color="auto"/>
                        <w:right w:val="none" w:sz="0" w:space="0" w:color="auto"/>
                      </w:divBdr>
                    </w:div>
                  </w:divsChild>
                </w:div>
                <w:div w:id="1568607881">
                  <w:marLeft w:val="0"/>
                  <w:marRight w:val="0"/>
                  <w:marTop w:val="0"/>
                  <w:marBottom w:val="0"/>
                  <w:divBdr>
                    <w:top w:val="none" w:sz="0" w:space="0" w:color="auto"/>
                    <w:left w:val="none" w:sz="0" w:space="0" w:color="auto"/>
                    <w:bottom w:val="none" w:sz="0" w:space="0" w:color="auto"/>
                    <w:right w:val="none" w:sz="0" w:space="0" w:color="auto"/>
                  </w:divBdr>
                  <w:divsChild>
                    <w:div w:id="1039473301">
                      <w:marLeft w:val="0"/>
                      <w:marRight w:val="0"/>
                      <w:marTop w:val="0"/>
                      <w:marBottom w:val="0"/>
                      <w:divBdr>
                        <w:top w:val="none" w:sz="0" w:space="0" w:color="auto"/>
                        <w:left w:val="none" w:sz="0" w:space="0" w:color="auto"/>
                        <w:bottom w:val="none" w:sz="0" w:space="0" w:color="auto"/>
                        <w:right w:val="none" w:sz="0" w:space="0" w:color="auto"/>
                      </w:divBdr>
                    </w:div>
                  </w:divsChild>
                </w:div>
                <w:div w:id="1813517367">
                  <w:marLeft w:val="0"/>
                  <w:marRight w:val="0"/>
                  <w:marTop w:val="0"/>
                  <w:marBottom w:val="0"/>
                  <w:divBdr>
                    <w:top w:val="none" w:sz="0" w:space="0" w:color="auto"/>
                    <w:left w:val="none" w:sz="0" w:space="0" w:color="auto"/>
                    <w:bottom w:val="none" w:sz="0" w:space="0" w:color="auto"/>
                    <w:right w:val="none" w:sz="0" w:space="0" w:color="auto"/>
                  </w:divBdr>
                  <w:divsChild>
                    <w:div w:id="695815860">
                      <w:marLeft w:val="0"/>
                      <w:marRight w:val="0"/>
                      <w:marTop w:val="0"/>
                      <w:marBottom w:val="0"/>
                      <w:divBdr>
                        <w:top w:val="none" w:sz="0" w:space="0" w:color="auto"/>
                        <w:left w:val="none" w:sz="0" w:space="0" w:color="auto"/>
                        <w:bottom w:val="none" w:sz="0" w:space="0" w:color="auto"/>
                        <w:right w:val="none" w:sz="0" w:space="0" w:color="auto"/>
                      </w:divBdr>
                    </w:div>
                  </w:divsChild>
                </w:div>
                <w:div w:id="1889030673">
                  <w:marLeft w:val="0"/>
                  <w:marRight w:val="0"/>
                  <w:marTop w:val="0"/>
                  <w:marBottom w:val="0"/>
                  <w:divBdr>
                    <w:top w:val="none" w:sz="0" w:space="0" w:color="auto"/>
                    <w:left w:val="none" w:sz="0" w:space="0" w:color="auto"/>
                    <w:bottom w:val="none" w:sz="0" w:space="0" w:color="auto"/>
                    <w:right w:val="none" w:sz="0" w:space="0" w:color="auto"/>
                  </w:divBdr>
                  <w:divsChild>
                    <w:div w:id="183326460">
                      <w:marLeft w:val="0"/>
                      <w:marRight w:val="0"/>
                      <w:marTop w:val="0"/>
                      <w:marBottom w:val="0"/>
                      <w:divBdr>
                        <w:top w:val="none" w:sz="0" w:space="0" w:color="auto"/>
                        <w:left w:val="none" w:sz="0" w:space="0" w:color="auto"/>
                        <w:bottom w:val="none" w:sz="0" w:space="0" w:color="auto"/>
                        <w:right w:val="none" w:sz="0" w:space="0" w:color="auto"/>
                      </w:divBdr>
                    </w:div>
                    <w:div w:id="742873908">
                      <w:marLeft w:val="0"/>
                      <w:marRight w:val="0"/>
                      <w:marTop w:val="0"/>
                      <w:marBottom w:val="0"/>
                      <w:divBdr>
                        <w:top w:val="none" w:sz="0" w:space="0" w:color="auto"/>
                        <w:left w:val="none" w:sz="0" w:space="0" w:color="auto"/>
                        <w:bottom w:val="none" w:sz="0" w:space="0" w:color="auto"/>
                        <w:right w:val="none" w:sz="0" w:space="0" w:color="auto"/>
                      </w:divBdr>
                    </w:div>
                    <w:div w:id="1029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235209">
          <w:marLeft w:val="0"/>
          <w:marRight w:val="0"/>
          <w:marTop w:val="0"/>
          <w:marBottom w:val="0"/>
          <w:divBdr>
            <w:top w:val="none" w:sz="0" w:space="0" w:color="auto"/>
            <w:left w:val="none" w:sz="0" w:space="0" w:color="auto"/>
            <w:bottom w:val="none" w:sz="0" w:space="0" w:color="auto"/>
            <w:right w:val="none" w:sz="0" w:space="0" w:color="auto"/>
          </w:divBdr>
          <w:divsChild>
            <w:div w:id="635991938">
              <w:marLeft w:val="0"/>
              <w:marRight w:val="0"/>
              <w:marTop w:val="0"/>
              <w:marBottom w:val="0"/>
              <w:divBdr>
                <w:top w:val="none" w:sz="0" w:space="0" w:color="auto"/>
                <w:left w:val="none" w:sz="0" w:space="0" w:color="auto"/>
                <w:bottom w:val="none" w:sz="0" w:space="0" w:color="auto"/>
                <w:right w:val="none" w:sz="0" w:space="0" w:color="auto"/>
              </w:divBdr>
              <w:divsChild>
                <w:div w:id="255406340">
                  <w:marLeft w:val="0"/>
                  <w:marRight w:val="0"/>
                  <w:marTop w:val="0"/>
                  <w:marBottom w:val="0"/>
                  <w:divBdr>
                    <w:top w:val="none" w:sz="0" w:space="0" w:color="auto"/>
                    <w:left w:val="none" w:sz="0" w:space="0" w:color="auto"/>
                    <w:bottom w:val="none" w:sz="0" w:space="0" w:color="auto"/>
                    <w:right w:val="none" w:sz="0" w:space="0" w:color="auto"/>
                  </w:divBdr>
                  <w:divsChild>
                    <w:div w:id="135270725">
                      <w:marLeft w:val="0"/>
                      <w:marRight w:val="0"/>
                      <w:marTop w:val="0"/>
                      <w:marBottom w:val="0"/>
                      <w:divBdr>
                        <w:top w:val="none" w:sz="0" w:space="0" w:color="auto"/>
                        <w:left w:val="none" w:sz="0" w:space="0" w:color="auto"/>
                        <w:bottom w:val="none" w:sz="0" w:space="0" w:color="auto"/>
                        <w:right w:val="none" w:sz="0" w:space="0" w:color="auto"/>
                      </w:divBdr>
                    </w:div>
                    <w:div w:id="1935046077">
                      <w:marLeft w:val="0"/>
                      <w:marRight w:val="0"/>
                      <w:marTop w:val="0"/>
                      <w:marBottom w:val="0"/>
                      <w:divBdr>
                        <w:top w:val="none" w:sz="0" w:space="0" w:color="auto"/>
                        <w:left w:val="none" w:sz="0" w:space="0" w:color="auto"/>
                        <w:bottom w:val="none" w:sz="0" w:space="0" w:color="auto"/>
                        <w:right w:val="none" w:sz="0" w:space="0" w:color="auto"/>
                      </w:divBdr>
                    </w:div>
                  </w:divsChild>
                </w:div>
                <w:div w:id="673730586">
                  <w:marLeft w:val="0"/>
                  <w:marRight w:val="0"/>
                  <w:marTop w:val="0"/>
                  <w:marBottom w:val="0"/>
                  <w:divBdr>
                    <w:top w:val="none" w:sz="0" w:space="0" w:color="auto"/>
                    <w:left w:val="none" w:sz="0" w:space="0" w:color="auto"/>
                    <w:bottom w:val="none" w:sz="0" w:space="0" w:color="auto"/>
                    <w:right w:val="none" w:sz="0" w:space="0" w:color="auto"/>
                  </w:divBdr>
                  <w:divsChild>
                    <w:div w:id="167717832">
                      <w:marLeft w:val="0"/>
                      <w:marRight w:val="0"/>
                      <w:marTop w:val="0"/>
                      <w:marBottom w:val="0"/>
                      <w:divBdr>
                        <w:top w:val="none" w:sz="0" w:space="0" w:color="auto"/>
                        <w:left w:val="none" w:sz="0" w:space="0" w:color="auto"/>
                        <w:bottom w:val="none" w:sz="0" w:space="0" w:color="auto"/>
                        <w:right w:val="none" w:sz="0" w:space="0" w:color="auto"/>
                      </w:divBdr>
                    </w:div>
                  </w:divsChild>
                </w:div>
                <w:div w:id="1925144659">
                  <w:marLeft w:val="0"/>
                  <w:marRight w:val="0"/>
                  <w:marTop w:val="0"/>
                  <w:marBottom w:val="0"/>
                  <w:divBdr>
                    <w:top w:val="none" w:sz="0" w:space="0" w:color="auto"/>
                    <w:left w:val="none" w:sz="0" w:space="0" w:color="auto"/>
                    <w:bottom w:val="none" w:sz="0" w:space="0" w:color="auto"/>
                    <w:right w:val="none" w:sz="0" w:space="0" w:color="auto"/>
                  </w:divBdr>
                  <w:divsChild>
                    <w:div w:id="465246693">
                      <w:marLeft w:val="0"/>
                      <w:marRight w:val="0"/>
                      <w:marTop w:val="0"/>
                      <w:marBottom w:val="0"/>
                      <w:divBdr>
                        <w:top w:val="none" w:sz="0" w:space="0" w:color="auto"/>
                        <w:left w:val="none" w:sz="0" w:space="0" w:color="auto"/>
                        <w:bottom w:val="none" w:sz="0" w:space="0" w:color="auto"/>
                        <w:right w:val="none" w:sz="0" w:space="0" w:color="auto"/>
                      </w:divBdr>
                    </w:div>
                    <w:div w:id="1296914210">
                      <w:marLeft w:val="0"/>
                      <w:marRight w:val="0"/>
                      <w:marTop w:val="0"/>
                      <w:marBottom w:val="0"/>
                      <w:divBdr>
                        <w:top w:val="none" w:sz="0" w:space="0" w:color="auto"/>
                        <w:left w:val="none" w:sz="0" w:space="0" w:color="auto"/>
                        <w:bottom w:val="none" w:sz="0" w:space="0" w:color="auto"/>
                        <w:right w:val="none" w:sz="0" w:space="0" w:color="auto"/>
                      </w:divBdr>
                    </w:div>
                    <w:div w:id="15008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97509">
          <w:marLeft w:val="0"/>
          <w:marRight w:val="0"/>
          <w:marTop w:val="0"/>
          <w:marBottom w:val="0"/>
          <w:divBdr>
            <w:top w:val="none" w:sz="0" w:space="0" w:color="auto"/>
            <w:left w:val="none" w:sz="0" w:space="0" w:color="auto"/>
            <w:bottom w:val="none" w:sz="0" w:space="0" w:color="auto"/>
            <w:right w:val="none" w:sz="0" w:space="0" w:color="auto"/>
          </w:divBdr>
          <w:divsChild>
            <w:div w:id="1896312793">
              <w:marLeft w:val="0"/>
              <w:marRight w:val="0"/>
              <w:marTop w:val="0"/>
              <w:marBottom w:val="0"/>
              <w:divBdr>
                <w:top w:val="none" w:sz="0" w:space="0" w:color="auto"/>
                <w:left w:val="none" w:sz="0" w:space="0" w:color="auto"/>
                <w:bottom w:val="none" w:sz="0" w:space="0" w:color="auto"/>
                <w:right w:val="none" w:sz="0" w:space="0" w:color="auto"/>
              </w:divBdr>
              <w:divsChild>
                <w:div w:id="272250107">
                  <w:marLeft w:val="0"/>
                  <w:marRight w:val="0"/>
                  <w:marTop w:val="0"/>
                  <w:marBottom w:val="0"/>
                  <w:divBdr>
                    <w:top w:val="none" w:sz="0" w:space="0" w:color="auto"/>
                    <w:left w:val="none" w:sz="0" w:space="0" w:color="auto"/>
                    <w:bottom w:val="none" w:sz="0" w:space="0" w:color="auto"/>
                    <w:right w:val="none" w:sz="0" w:space="0" w:color="auto"/>
                  </w:divBdr>
                  <w:divsChild>
                    <w:div w:id="1609778595">
                      <w:marLeft w:val="0"/>
                      <w:marRight w:val="0"/>
                      <w:marTop w:val="0"/>
                      <w:marBottom w:val="0"/>
                      <w:divBdr>
                        <w:top w:val="none" w:sz="0" w:space="0" w:color="auto"/>
                        <w:left w:val="none" w:sz="0" w:space="0" w:color="auto"/>
                        <w:bottom w:val="none" w:sz="0" w:space="0" w:color="auto"/>
                        <w:right w:val="none" w:sz="0" w:space="0" w:color="auto"/>
                      </w:divBdr>
                    </w:div>
                  </w:divsChild>
                </w:div>
                <w:div w:id="290750174">
                  <w:marLeft w:val="0"/>
                  <w:marRight w:val="0"/>
                  <w:marTop w:val="0"/>
                  <w:marBottom w:val="0"/>
                  <w:divBdr>
                    <w:top w:val="none" w:sz="0" w:space="0" w:color="auto"/>
                    <w:left w:val="none" w:sz="0" w:space="0" w:color="auto"/>
                    <w:bottom w:val="none" w:sz="0" w:space="0" w:color="auto"/>
                    <w:right w:val="none" w:sz="0" w:space="0" w:color="auto"/>
                  </w:divBdr>
                  <w:divsChild>
                    <w:div w:id="556160451">
                      <w:marLeft w:val="0"/>
                      <w:marRight w:val="0"/>
                      <w:marTop w:val="0"/>
                      <w:marBottom w:val="0"/>
                      <w:divBdr>
                        <w:top w:val="none" w:sz="0" w:space="0" w:color="auto"/>
                        <w:left w:val="none" w:sz="0" w:space="0" w:color="auto"/>
                        <w:bottom w:val="none" w:sz="0" w:space="0" w:color="auto"/>
                        <w:right w:val="none" w:sz="0" w:space="0" w:color="auto"/>
                      </w:divBdr>
                    </w:div>
                    <w:div w:id="808326599">
                      <w:marLeft w:val="0"/>
                      <w:marRight w:val="0"/>
                      <w:marTop w:val="0"/>
                      <w:marBottom w:val="0"/>
                      <w:divBdr>
                        <w:top w:val="none" w:sz="0" w:space="0" w:color="auto"/>
                        <w:left w:val="none" w:sz="0" w:space="0" w:color="auto"/>
                        <w:bottom w:val="none" w:sz="0" w:space="0" w:color="auto"/>
                        <w:right w:val="none" w:sz="0" w:space="0" w:color="auto"/>
                      </w:divBdr>
                    </w:div>
                    <w:div w:id="1101606986">
                      <w:marLeft w:val="0"/>
                      <w:marRight w:val="0"/>
                      <w:marTop w:val="0"/>
                      <w:marBottom w:val="0"/>
                      <w:divBdr>
                        <w:top w:val="none" w:sz="0" w:space="0" w:color="auto"/>
                        <w:left w:val="none" w:sz="0" w:space="0" w:color="auto"/>
                        <w:bottom w:val="none" w:sz="0" w:space="0" w:color="auto"/>
                        <w:right w:val="none" w:sz="0" w:space="0" w:color="auto"/>
                      </w:divBdr>
                    </w:div>
                  </w:divsChild>
                </w:div>
                <w:div w:id="853499962">
                  <w:marLeft w:val="0"/>
                  <w:marRight w:val="0"/>
                  <w:marTop w:val="0"/>
                  <w:marBottom w:val="0"/>
                  <w:divBdr>
                    <w:top w:val="none" w:sz="0" w:space="0" w:color="auto"/>
                    <w:left w:val="none" w:sz="0" w:space="0" w:color="auto"/>
                    <w:bottom w:val="none" w:sz="0" w:space="0" w:color="auto"/>
                    <w:right w:val="none" w:sz="0" w:space="0" w:color="auto"/>
                  </w:divBdr>
                  <w:divsChild>
                    <w:div w:id="1375275834">
                      <w:marLeft w:val="0"/>
                      <w:marRight w:val="0"/>
                      <w:marTop w:val="0"/>
                      <w:marBottom w:val="0"/>
                      <w:divBdr>
                        <w:top w:val="none" w:sz="0" w:space="0" w:color="auto"/>
                        <w:left w:val="none" w:sz="0" w:space="0" w:color="auto"/>
                        <w:bottom w:val="none" w:sz="0" w:space="0" w:color="auto"/>
                        <w:right w:val="none" w:sz="0" w:space="0" w:color="auto"/>
                      </w:divBdr>
                    </w:div>
                  </w:divsChild>
                </w:div>
                <w:div w:id="1869637738">
                  <w:marLeft w:val="0"/>
                  <w:marRight w:val="0"/>
                  <w:marTop w:val="0"/>
                  <w:marBottom w:val="0"/>
                  <w:divBdr>
                    <w:top w:val="none" w:sz="0" w:space="0" w:color="auto"/>
                    <w:left w:val="none" w:sz="0" w:space="0" w:color="auto"/>
                    <w:bottom w:val="none" w:sz="0" w:space="0" w:color="auto"/>
                    <w:right w:val="none" w:sz="0" w:space="0" w:color="auto"/>
                  </w:divBdr>
                  <w:divsChild>
                    <w:div w:id="1195002591">
                      <w:marLeft w:val="0"/>
                      <w:marRight w:val="0"/>
                      <w:marTop w:val="0"/>
                      <w:marBottom w:val="0"/>
                      <w:divBdr>
                        <w:top w:val="none" w:sz="0" w:space="0" w:color="auto"/>
                        <w:left w:val="none" w:sz="0" w:space="0" w:color="auto"/>
                        <w:bottom w:val="none" w:sz="0" w:space="0" w:color="auto"/>
                        <w:right w:val="none" w:sz="0" w:space="0" w:color="auto"/>
                      </w:divBdr>
                    </w:div>
                  </w:divsChild>
                </w:div>
                <w:div w:id="1940721220">
                  <w:marLeft w:val="0"/>
                  <w:marRight w:val="0"/>
                  <w:marTop w:val="0"/>
                  <w:marBottom w:val="0"/>
                  <w:divBdr>
                    <w:top w:val="none" w:sz="0" w:space="0" w:color="auto"/>
                    <w:left w:val="none" w:sz="0" w:space="0" w:color="auto"/>
                    <w:bottom w:val="none" w:sz="0" w:space="0" w:color="auto"/>
                    <w:right w:val="none" w:sz="0" w:space="0" w:color="auto"/>
                  </w:divBdr>
                  <w:divsChild>
                    <w:div w:id="1013608255">
                      <w:marLeft w:val="0"/>
                      <w:marRight w:val="0"/>
                      <w:marTop w:val="0"/>
                      <w:marBottom w:val="0"/>
                      <w:divBdr>
                        <w:top w:val="none" w:sz="0" w:space="0" w:color="auto"/>
                        <w:left w:val="none" w:sz="0" w:space="0" w:color="auto"/>
                        <w:bottom w:val="none" w:sz="0" w:space="0" w:color="auto"/>
                        <w:right w:val="none" w:sz="0" w:space="0" w:color="auto"/>
                      </w:divBdr>
                    </w:div>
                  </w:divsChild>
                </w:div>
                <w:div w:id="2110806075">
                  <w:marLeft w:val="0"/>
                  <w:marRight w:val="0"/>
                  <w:marTop w:val="0"/>
                  <w:marBottom w:val="0"/>
                  <w:divBdr>
                    <w:top w:val="none" w:sz="0" w:space="0" w:color="auto"/>
                    <w:left w:val="none" w:sz="0" w:space="0" w:color="auto"/>
                    <w:bottom w:val="none" w:sz="0" w:space="0" w:color="auto"/>
                    <w:right w:val="none" w:sz="0" w:space="0" w:color="auto"/>
                  </w:divBdr>
                  <w:divsChild>
                    <w:div w:id="279072679">
                      <w:marLeft w:val="0"/>
                      <w:marRight w:val="0"/>
                      <w:marTop w:val="0"/>
                      <w:marBottom w:val="0"/>
                      <w:divBdr>
                        <w:top w:val="none" w:sz="0" w:space="0" w:color="auto"/>
                        <w:left w:val="none" w:sz="0" w:space="0" w:color="auto"/>
                        <w:bottom w:val="none" w:sz="0" w:space="0" w:color="auto"/>
                        <w:right w:val="none" w:sz="0" w:space="0" w:color="auto"/>
                      </w:divBdr>
                    </w:div>
                    <w:div w:id="173049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216097">
          <w:marLeft w:val="0"/>
          <w:marRight w:val="0"/>
          <w:marTop w:val="0"/>
          <w:marBottom w:val="0"/>
          <w:divBdr>
            <w:top w:val="none" w:sz="0" w:space="0" w:color="auto"/>
            <w:left w:val="none" w:sz="0" w:space="0" w:color="auto"/>
            <w:bottom w:val="none" w:sz="0" w:space="0" w:color="auto"/>
            <w:right w:val="none" w:sz="0" w:space="0" w:color="auto"/>
          </w:divBdr>
          <w:divsChild>
            <w:div w:id="2078286997">
              <w:marLeft w:val="0"/>
              <w:marRight w:val="0"/>
              <w:marTop w:val="0"/>
              <w:marBottom w:val="0"/>
              <w:divBdr>
                <w:top w:val="none" w:sz="0" w:space="0" w:color="auto"/>
                <w:left w:val="none" w:sz="0" w:space="0" w:color="auto"/>
                <w:bottom w:val="none" w:sz="0" w:space="0" w:color="auto"/>
                <w:right w:val="none" w:sz="0" w:space="0" w:color="auto"/>
              </w:divBdr>
              <w:divsChild>
                <w:div w:id="109201982">
                  <w:marLeft w:val="0"/>
                  <w:marRight w:val="0"/>
                  <w:marTop w:val="0"/>
                  <w:marBottom w:val="0"/>
                  <w:divBdr>
                    <w:top w:val="none" w:sz="0" w:space="0" w:color="auto"/>
                    <w:left w:val="none" w:sz="0" w:space="0" w:color="auto"/>
                    <w:bottom w:val="none" w:sz="0" w:space="0" w:color="auto"/>
                    <w:right w:val="none" w:sz="0" w:space="0" w:color="auto"/>
                  </w:divBdr>
                  <w:divsChild>
                    <w:div w:id="749816466">
                      <w:marLeft w:val="0"/>
                      <w:marRight w:val="0"/>
                      <w:marTop w:val="0"/>
                      <w:marBottom w:val="0"/>
                      <w:divBdr>
                        <w:top w:val="none" w:sz="0" w:space="0" w:color="auto"/>
                        <w:left w:val="none" w:sz="0" w:space="0" w:color="auto"/>
                        <w:bottom w:val="none" w:sz="0" w:space="0" w:color="auto"/>
                        <w:right w:val="none" w:sz="0" w:space="0" w:color="auto"/>
                      </w:divBdr>
                    </w:div>
                    <w:div w:id="1687368407">
                      <w:marLeft w:val="0"/>
                      <w:marRight w:val="0"/>
                      <w:marTop w:val="0"/>
                      <w:marBottom w:val="0"/>
                      <w:divBdr>
                        <w:top w:val="none" w:sz="0" w:space="0" w:color="auto"/>
                        <w:left w:val="none" w:sz="0" w:space="0" w:color="auto"/>
                        <w:bottom w:val="none" w:sz="0" w:space="0" w:color="auto"/>
                        <w:right w:val="none" w:sz="0" w:space="0" w:color="auto"/>
                      </w:divBdr>
                    </w:div>
                  </w:divsChild>
                </w:div>
                <w:div w:id="341247687">
                  <w:marLeft w:val="0"/>
                  <w:marRight w:val="0"/>
                  <w:marTop w:val="0"/>
                  <w:marBottom w:val="0"/>
                  <w:divBdr>
                    <w:top w:val="none" w:sz="0" w:space="0" w:color="auto"/>
                    <w:left w:val="none" w:sz="0" w:space="0" w:color="auto"/>
                    <w:bottom w:val="none" w:sz="0" w:space="0" w:color="auto"/>
                    <w:right w:val="none" w:sz="0" w:space="0" w:color="auto"/>
                  </w:divBdr>
                  <w:divsChild>
                    <w:div w:id="668101635">
                      <w:marLeft w:val="0"/>
                      <w:marRight w:val="0"/>
                      <w:marTop w:val="0"/>
                      <w:marBottom w:val="0"/>
                      <w:divBdr>
                        <w:top w:val="none" w:sz="0" w:space="0" w:color="auto"/>
                        <w:left w:val="none" w:sz="0" w:space="0" w:color="auto"/>
                        <w:bottom w:val="none" w:sz="0" w:space="0" w:color="auto"/>
                        <w:right w:val="none" w:sz="0" w:space="0" w:color="auto"/>
                      </w:divBdr>
                    </w:div>
                    <w:div w:id="1063060721">
                      <w:marLeft w:val="0"/>
                      <w:marRight w:val="0"/>
                      <w:marTop w:val="0"/>
                      <w:marBottom w:val="0"/>
                      <w:divBdr>
                        <w:top w:val="none" w:sz="0" w:space="0" w:color="auto"/>
                        <w:left w:val="none" w:sz="0" w:space="0" w:color="auto"/>
                        <w:bottom w:val="none" w:sz="0" w:space="0" w:color="auto"/>
                        <w:right w:val="none" w:sz="0" w:space="0" w:color="auto"/>
                      </w:divBdr>
                    </w:div>
                    <w:div w:id="1196425460">
                      <w:marLeft w:val="0"/>
                      <w:marRight w:val="0"/>
                      <w:marTop w:val="0"/>
                      <w:marBottom w:val="0"/>
                      <w:divBdr>
                        <w:top w:val="none" w:sz="0" w:space="0" w:color="auto"/>
                        <w:left w:val="none" w:sz="0" w:space="0" w:color="auto"/>
                        <w:bottom w:val="none" w:sz="0" w:space="0" w:color="auto"/>
                        <w:right w:val="none" w:sz="0" w:space="0" w:color="auto"/>
                      </w:divBdr>
                    </w:div>
                  </w:divsChild>
                </w:div>
                <w:div w:id="359402176">
                  <w:marLeft w:val="0"/>
                  <w:marRight w:val="0"/>
                  <w:marTop w:val="0"/>
                  <w:marBottom w:val="0"/>
                  <w:divBdr>
                    <w:top w:val="none" w:sz="0" w:space="0" w:color="auto"/>
                    <w:left w:val="none" w:sz="0" w:space="0" w:color="auto"/>
                    <w:bottom w:val="none" w:sz="0" w:space="0" w:color="auto"/>
                    <w:right w:val="none" w:sz="0" w:space="0" w:color="auto"/>
                  </w:divBdr>
                  <w:divsChild>
                    <w:div w:id="1442723564">
                      <w:marLeft w:val="0"/>
                      <w:marRight w:val="0"/>
                      <w:marTop w:val="0"/>
                      <w:marBottom w:val="0"/>
                      <w:divBdr>
                        <w:top w:val="none" w:sz="0" w:space="0" w:color="auto"/>
                        <w:left w:val="none" w:sz="0" w:space="0" w:color="auto"/>
                        <w:bottom w:val="none" w:sz="0" w:space="0" w:color="auto"/>
                        <w:right w:val="none" w:sz="0" w:space="0" w:color="auto"/>
                      </w:divBdr>
                    </w:div>
                  </w:divsChild>
                </w:div>
                <w:div w:id="1058630494">
                  <w:marLeft w:val="0"/>
                  <w:marRight w:val="0"/>
                  <w:marTop w:val="0"/>
                  <w:marBottom w:val="0"/>
                  <w:divBdr>
                    <w:top w:val="none" w:sz="0" w:space="0" w:color="auto"/>
                    <w:left w:val="none" w:sz="0" w:space="0" w:color="auto"/>
                    <w:bottom w:val="none" w:sz="0" w:space="0" w:color="auto"/>
                    <w:right w:val="none" w:sz="0" w:space="0" w:color="auto"/>
                  </w:divBdr>
                  <w:divsChild>
                    <w:div w:id="383256878">
                      <w:marLeft w:val="0"/>
                      <w:marRight w:val="0"/>
                      <w:marTop w:val="0"/>
                      <w:marBottom w:val="0"/>
                      <w:divBdr>
                        <w:top w:val="none" w:sz="0" w:space="0" w:color="auto"/>
                        <w:left w:val="none" w:sz="0" w:space="0" w:color="auto"/>
                        <w:bottom w:val="none" w:sz="0" w:space="0" w:color="auto"/>
                        <w:right w:val="none" w:sz="0" w:space="0" w:color="auto"/>
                      </w:divBdr>
                    </w:div>
                  </w:divsChild>
                </w:div>
                <w:div w:id="1982881336">
                  <w:marLeft w:val="0"/>
                  <w:marRight w:val="0"/>
                  <w:marTop w:val="0"/>
                  <w:marBottom w:val="0"/>
                  <w:divBdr>
                    <w:top w:val="none" w:sz="0" w:space="0" w:color="auto"/>
                    <w:left w:val="none" w:sz="0" w:space="0" w:color="auto"/>
                    <w:bottom w:val="none" w:sz="0" w:space="0" w:color="auto"/>
                    <w:right w:val="none" w:sz="0" w:space="0" w:color="auto"/>
                  </w:divBdr>
                  <w:divsChild>
                    <w:div w:id="376970939">
                      <w:marLeft w:val="0"/>
                      <w:marRight w:val="0"/>
                      <w:marTop w:val="0"/>
                      <w:marBottom w:val="0"/>
                      <w:divBdr>
                        <w:top w:val="none" w:sz="0" w:space="0" w:color="auto"/>
                        <w:left w:val="none" w:sz="0" w:space="0" w:color="auto"/>
                        <w:bottom w:val="none" w:sz="0" w:space="0" w:color="auto"/>
                        <w:right w:val="none" w:sz="0" w:space="0" w:color="auto"/>
                      </w:divBdr>
                    </w:div>
                  </w:divsChild>
                </w:div>
                <w:div w:id="2032954030">
                  <w:marLeft w:val="0"/>
                  <w:marRight w:val="0"/>
                  <w:marTop w:val="0"/>
                  <w:marBottom w:val="0"/>
                  <w:divBdr>
                    <w:top w:val="none" w:sz="0" w:space="0" w:color="auto"/>
                    <w:left w:val="none" w:sz="0" w:space="0" w:color="auto"/>
                    <w:bottom w:val="none" w:sz="0" w:space="0" w:color="auto"/>
                    <w:right w:val="none" w:sz="0" w:space="0" w:color="auto"/>
                  </w:divBdr>
                  <w:divsChild>
                    <w:div w:id="1253658693">
                      <w:marLeft w:val="0"/>
                      <w:marRight w:val="0"/>
                      <w:marTop w:val="0"/>
                      <w:marBottom w:val="0"/>
                      <w:divBdr>
                        <w:top w:val="none" w:sz="0" w:space="0" w:color="auto"/>
                        <w:left w:val="none" w:sz="0" w:space="0" w:color="auto"/>
                        <w:bottom w:val="none" w:sz="0" w:space="0" w:color="auto"/>
                        <w:right w:val="none" w:sz="0" w:space="0" w:color="auto"/>
                      </w:divBdr>
                    </w:div>
                  </w:divsChild>
                </w:div>
                <w:div w:id="2123571394">
                  <w:marLeft w:val="0"/>
                  <w:marRight w:val="0"/>
                  <w:marTop w:val="0"/>
                  <w:marBottom w:val="0"/>
                  <w:divBdr>
                    <w:top w:val="none" w:sz="0" w:space="0" w:color="auto"/>
                    <w:left w:val="none" w:sz="0" w:space="0" w:color="auto"/>
                    <w:bottom w:val="none" w:sz="0" w:space="0" w:color="auto"/>
                    <w:right w:val="none" w:sz="0" w:space="0" w:color="auto"/>
                  </w:divBdr>
                  <w:divsChild>
                    <w:div w:id="156224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98384">
      <w:bodyDiv w:val="1"/>
      <w:marLeft w:val="0"/>
      <w:marRight w:val="0"/>
      <w:marTop w:val="0"/>
      <w:marBottom w:val="0"/>
      <w:divBdr>
        <w:top w:val="none" w:sz="0" w:space="0" w:color="auto"/>
        <w:left w:val="none" w:sz="0" w:space="0" w:color="auto"/>
        <w:bottom w:val="none" w:sz="0" w:space="0" w:color="auto"/>
        <w:right w:val="none" w:sz="0" w:space="0" w:color="auto"/>
      </w:divBdr>
    </w:div>
    <w:div w:id="1303924957">
      <w:bodyDiv w:val="1"/>
      <w:marLeft w:val="0"/>
      <w:marRight w:val="0"/>
      <w:marTop w:val="0"/>
      <w:marBottom w:val="0"/>
      <w:divBdr>
        <w:top w:val="none" w:sz="0" w:space="0" w:color="auto"/>
        <w:left w:val="none" w:sz="0" w:space="0" w:color="auto"/>
        <w:bottom w:val="none" w:sz="0" w:space="0" w:color="auto"/>
        <w:right w:val="none" w:sz="0" w:space="0" w:color="auto"/>
      </w:divBdr>
    </w:div>
    <w:div w:id="1304307817">
      <w:bodyDiv w:val="1"/>
      <w:marLeft w:val="0"/>
      <w:marRight w:val="0"/>
      <w:marTop w:val="0"/>
      <w:marBottom w:val="0"/>
      <w:divBdr>
        <w:top w:val="none" w:sz="0" w:space="0" w:color="auto"/>
        <w:left w:val="none" w:sz="0" w:space="0" w:color="auto"/>
        <w:bottom w:val="none" w:sz="0" w:space="0" w:color="auto"/>
        <w:right w:val="none" w:sz="0" w:space="0" w:color="auto"/>
      </w:divBdr>
      <w:divsChild>
        <w:div w:id="431055367">
          <w:marLeft w:val="0"/>
          <w:marRight w:val="0"/>
          <w:marTop w:val="0"/>
          <w:marBottom w:val="0"/>
          <w:divBdr>
            <w:top w:val="none" w:sz="0" w:space="0" w:color="auto"/>
            <w:left w:val="none" w:sz="0" w:space="0" w:color="auto"/>
            <w:bottom w:val="none" w:sz="0" w:space="0" w:color="auto"/>
            <w:right w:val="none" w:sz="0" w:space="0" w:color="auto"/>
          </w:divBdr>
          <w:divsChild>
            <w:div w:id="508132698">
              <w:marLeft w:val="0"/>
              <w:marRight w:val="0"/>
              <w:marTop w:val="0"/>
              <w:marBottom w:val="0"/>
              <w:divBdr>
                <w:top w:val="none" w:sz="0" w:space="0" w:color="auto"/>
                <w:left w:val="none" w:sz="0" w:space="0" w:color="auto"/>
                <w:bottom w:val="none" w:sz="0" w:space="0" w:color="auto"/>
                <w:right w:val="none" w:sz="0" w:space="0" w:color="auto"/>
              </w:divBdr>
              <w:divsChild>
                <w:div w:id="1776442492">
                  <w:marLeft w:val="0"/>
                  <w:marRight w:val="0"/>
                  <w:marTop w:val="0"/>
                  <w:marBottom w:val="0"/>
                  <w:divBdr>
                    <w:top w:val="none" w:sz="0" w:space="0" w:color="auto"/>
                    <w:left w:val="none" w:sz="0" w:space="0" w:color="auto"/>
                    <w:bottom w:val="none" w:sz="0" w:space="0" w:color="auto"/>
                    <w:right w:val="none" w:sz="0" w:space="0" w:color="auto"/>
                  </w:divBdr>
                  <w:divsChild>
                    <w:div w:id="80566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508606">
      <w:bodyDiv w:val="1"/>
      <w:marLeft w:val="0"/>
      <w:marRight w:val="0"/>
      <w:marTop w:val="0"/>
      <w:marBottom w:val="0"/>
      <w:divBdr>
        <w:top w:val="none" w:sz="0" w:space="0" w:color="auto"/>
        <w:left w:val="none" w:sz="0" w:space="0" w:color="auto"/>
        <w:bottom w:val="none" w:sz="0" w:space="0" w:color="auto"/>
        <w:right w:val="none" w:sz="0" w:space="0" w:color="auto"/>
      </w:divBdr>
    </w:div>
    <w:div w:id="1315064651">
      <w:bodyDiv w:val="1"/>
      <w:marLeft w:val="0"/>
      <w:marRight w:val="0"/>
      <w:marTop w:val="0"/>
      <w:marBottom w:val="0"/>
      <w:divBdr>
        <w:top w:val="none" w:sz="0" w:space="0" w:color="auto"/>
        <w:left w:val="none" w:sz="0" w:space="0" w:color="auto"/>
        <w:bottom w:val="none" w:sz="0" w:space="0" w:color="auto"/>
        <w:right w:val="none" w:sz="0" w:space="0" w:color="auto"/>
      </w:divBdr>
    </w:div>
    <w:div w:id="1317108596">
      <w:bodyDiv w:val="1"/>
      <w:marLeft w:val="0"/>
      <w:marRight w:val="0"/>
      <w:marTop w:val="0"/>
      <w:marBottom w:val="0"/>
      <w:divBdr>
        <w:top w:val="none" w:sz="0" w:space="0" w:color="auto"/>
        <w:left w:val="none" w:sz="0" w:space="0" w:color="auto"/>
        <w:bottom w:val="none" w:sz="0" w:space="0" w:color="auto"/>
        <w:right w:val="none" w:sz="0" w:space="0" w:color="auto"/>
      </w:divBdr>
    </w:div>
    <w:div w:id="1320116385">
      <w:bodyDiv w:val="1"/>
      <w:marLeft w:val="0"/>
      <w:marRight w:val="0"/>
      <w:marTop w:val="0"/>
      <w:marBottom w:val="0"/>
      <w:divBdr>
        <w:top w:val="none" w:sz="0" w:space="0" w:color="auto"/>
        <w:left w:val="none" w:sz="0" w:space="0" w:color="auto"/>
        <w:bottom w:val="none" w:sz="0" w:space="0" w:color="auto"/>
        <w:right w:val="none" w:sz="0" w:space="0" w:color="auto"/>
      </w:divBdr>
      <w:divsChild>
        <w:div w:id="1719474647">
          <w:marLeft w:val="0"/>
          <w:marRight w:val="0"/>
          <w:marTop w:val="0"/>
          <w:marBottom w:val="0"/>
          <w:divBdr>
            <w:top w:val="none" w:sz="0" w:space="0" w:color="auto"/>
            <w:left w:val="none" w:sz="0" w:space="0" w:color="auto"/>
            <w:bottom w:val="none" w:sz="0" w:space="0" w:color="auto"/>
            <w:right w:val="none" w:sz="0" w:space="0" w:color="auto"/>
          </w:divBdr>
          <w:divsChild>
            <w:div w:id="223756038">
              <w:marLeft w:val="0"/>
              <w:marRight w:val="0"/>
              <w:marTop w:val="0"/>
              <w:marBottom w:val="0"/>
              <w:divBdr>
                <w:top w:val="none" w:sz="0" w:space="0" w:color="auto"/>
                <w:left w:val="none" w:sz="0" w:space="0" w:color="auto"/>
                <w:bottom w:val="none" w:sz="0" w:space="0" w:color="auto"/>
                <w:right w:val="none" w:sz="0" w:space="0" w:color="auto"/>
              </w:divBdr>
              <w:divsChild>
                <w:div w:id="20990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677457">
      <w:bodyDiv w:val="1"/>
      <w:marLeft w:val="0"/>
      <w:marRight w:val="0"/>
      <w:marTop w:val="0"/>
      <w:marBottom w:val="0"/>
      <w:divBdr>
        <w:top w:val="none" w:sz="0" w:space="0" w:color="auto"/>
        <w:left w:val="none" w:sz="0" w:space="0" w:color="auto"/>
        <w:bottom w:val="none" w:sz="0" w:space="0" w:color="auto"/>
        <w:right w:val="none" w:sz="0" w:space="0" w:color="auto"/>
      </w:divBdr>
    </w:div>
    <w:div w:id="1337877333">
      <w:bodyDiv w:val="1"/>
      <w:marLeft w:val="0"/>
      <w:marRight w:val="0"/>
      <w:marTop w:val="0"/>
      <w:marBottom w:val="0"/>
      <w:divBdr>
        <w:top w:val="none" w:sz="0" w:space="0" w:color="auto"/>
        <w:left w:val="none" w:sz="0" w:space="0" w:color="auto"/>
        <w:bottom w:val="none" w:sz="0" w:space="0" w:color="auto"/>
        <w:right w:val="none" w:sz="0" w:space="0" w:color="auto"/>
      </w:divBdr>
      <w:divsChild>
        <w:div w:id="1284575001">
          <w:marLeft w:val="0"/>
          <w:marRight w:val="0"/>
          <w:marTop w:val="0"/>
          <w:marBottom w:val="0"/>
          <w:divBdr>
            <w:top w:val="none" w:sz="0" w:space="0" w:color="auto"/>
            <w:left w:val="none" w:sz="0" w:space="0" w:color="auto"/>
            <w:bottom w:val="none" w:sz="0" w:space="0" w:color="auto"/>
            <w:right w:val="none" w:sz="0" w:space="0" w:color="auto"/>
          </w:divBdr>
          <w:divsChild>
            <w:div w:id="1584417819">
              <w:marLeft w:val="0"/>
              <w:marRight w:val="0"/>
              <w:marTop w:val="0"/>
              <w:marBottom w:val="0"/>
              <w:divBdr>
                <w:top w:val="none" w:sz="0" w:space="0" w:color="auto"/>
                <w:left w:val="none" w:sz="0" w:space="0" w:color="auto"/>
                <w:bottom w:val="none" w:sz="0" w:space="0" w:color="auto"/>
                <w:right w:val="none" w:sz="0" w:space="0" w:color="auto"/>
              </w:divBdr>
              <w:divsChild>
                <w:div w:id="14720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244466">
      <w:bodyDiv w:val="1"/>
      <w:marLeft w:val="0"/>
      <w:marRight w:val="0"/>
      <w:marTop w:val="0"/>
      <w:marBottom w:val="0"/>
      <w:divBdr>
        <w:top w:val="none" w:sz="0" w:space="0" w:color="auto"/>
        <w:left w:val="none" w:sz="0" w:space="0" w:color="auto"/>
        <w:bottom w:val="none" w:sz="0" w:space="0" w:color="auto"/>
        <w:right w:val="none" w:sz="0" w:space="0" w:color="auto"/>
      </w:divBdr>
    </w:div>
    <w:div w:id="1356157798">
      <w:bodyDiv w:val="1"/>
      <w:marLeft w:val="0"/>
      <w:marRight w:val="0"/>
      <w:marTop w:val="0"/>
      <w:marBottom w:val="0"/>
      <w:divBdr>
        <w:top w:val="none" w:sz="0" w:space="0" w:color="auto"/>
        <w:left w:val="none" w:sz="0" w:space="0" w:color="auto"/>
        <w:bottom w:val="none" w:sz="0" w:space="0" w:color="auto"/>
        <w:right w:val="none" w:sz="0" w:space="0" w:color="auto"/>
      </w:divBdr>
    </w:div>
    <w:div w:id="1376152446">
      <w:bodyDiv w:val="1"/>
      <w:marLeft w:val="0"/>
      <w:marRight w:val="0"/>
      <w:marTop w:val="0"/>
      <w:marBottom w:val="0"/>
      <w:divBdr>
        <w:top w:val="none" w:sz="0" w:space="0" w:color="auto"/>
        <w:left w:val="none" w:sz="0" w:space="0" w:color="auto"/>
        <w:bottom w:val="none" w:sz="0" w:space="0" w:color="auto"/>
        <w:right w:val="none" w:sz="0" w:space="0" w:color="auto"/>
      </w:divBdr>
    </w:div>
    <w:div w:id="1399090414">
      <w:bodyDiv w:val="1"/>
      <w:marLeft w:val="0"/>
      <w:marRight w:val="0"/>
      <w:marTop w:val="0"/>
      <w:marBottom w:val="0"/>
      <w:divBdr>
        <w:top w:val="none" w:sz="0" w:space="0" w:color="auto"/>
        <w:left w:val="none" w:sz="0" w:space="0" w:color="auto"/>
        <w:bottom w:val="none" w:sz="0" w:space="0" w:color="auto"/>
        <w:right w:val="none" w:sz="0" w:space="0" w:color="auto"/>
      </w:divBdr>
    </w:div>
    <w:div w:id="1410538800">
      <w:bodyDiv w:val="1"/>
      <w:marLeft w:val="0"/>
      <w:marRight w:val="0"/>
      <w:marTop w:val="0"/>
      <w:marBottom w:val="0"/>
      <w:divBdr>
        <w:top w:val="none" w:sz="0" w:space="0" w:color="auto"/>
        <w:left w:val="none" w:sz="0" w:space="0" w:color="auto"/>
        <w:bottom w:val="none" w:sz="0" w:space="0" w:color="auto"/>
        <w:right w:val="none" w:sz="0" w:space="0" w:color="auto"/>
      </w:divBdr>
    </w:div>
    <w:div w:id="1425422653">
      <w:bodyDiv w:val="1"/>
      <w:marLeft w:val="0"/>
      <w:marRight w:val="0"/>
      <w:marTop w:val="0"/>
      <w:marBottom w:val="0"/>
      <w:divBdr>
        <w:top w:val="none" w:sz="0" w:space="0" w:color="auto"/>
        <w:left w:val="none" w:sz="0" w:space="0" w:color="auto"/>
        <w:bottom w:val="none" w:sz="0" w:space="0" w:color="auto"/>
        <w:right w:val="none" w:sz="0" w:space="0" w:color="auto"/>
      </w:divBdr>
      <w:divsChild>
        <w:div w:id="1042633119">
          <w:marLeft w:val="0"/>
          <w:marRight w:val="0"/>
          <w:marTop w:val="0"/>
          <w:marBottom w:val="0"/>
          <w:divBdr>
            <w:top w:val="none" w:sz="0" w:space="0" w:color="auto"/>
            <w:left w:val="none" w:sz="0" w:space="0" w:color="auto"/>
            <w:bottom w:val="none" w:sz="0" w:space="0" w:color="auto"/>
            <w:right w:val="none" w:sz="0" w:space="0" w:color="auto"/>
          </w:divBdr>
          <w:divsChild>
            <w:div w:id="1500779343">
              <w:marLeft w:val="0"/>
              <w:marRight w:val="0"/>
              <w:marTop w:val="0"/>
              <w:marBottom w:val="0"/>
              <w:divBdr>
                <w:top w:val="none" w:sz="0" w:space="0" w:color="auto"/>
                <w:left w:val="none" w:sz="0" w:space="0" w:color="auto"/>
                <w:bottom w:val="none" w:sz="0" w:space="0" w:color="auto"/>
                <w:right w:val="none" w:sz="0" w:space="0" w:color="auto"/>
              </w:divBdr>
              <w:divsChild>
                <w:div w:id="11877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sChild>
        <w:div w:id="204683564">
          <w:marLeft w:val="0"/>
          <w:marRight w:val="0"/>
          <w:marTop w:val="0"/>
          <w:marBottom w:val="0"/>
          <w:divBdr>
            <w:top w:val="none" w:sz="0" w:space="0" w:color="auto"/>
            <w:left w:val="none" w:sz="0" w:space="0" w:color="auto"/>
            <w:bottom w:val="none" w:sz="0" w:space="0" w:color="auto"/>
            <w:right w:val="none" w:sz="0" w:space="0" w:color="auto"/>
          </w:divBdr>
          <w:divsChild>
            <w:div w:id="804348962">
              <w:marLeft w:val="0"/>
              <w:marRight w:val="0"/>
              <w:marTop w:val="0"/>
              <w:marBottom w:val="0"/>
              <w:divBdr>
                <w:top w:val="none" w:sz="0" w:space="0" w:color="auto"/>
                <w:left w:val="none" w:sz="0" w:space="0" w:color="auto"/>
                <w:bottom w:val="none" w:sz="0" w:space="0" w:color="auto"/>
                <w:right w:val="none" w:sz="0" w:space="0" w:color="auto"/>
              </w:divBdr>
              <w:divsChild>
                <w:div w:id="6311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899861">
      <w:bodyDiv w:val="1"/>
      <w:marLeft w:val="0"/>
      <w:marRight w:val="0"/>
      <w:marTop w:val="0"/>
      <w:marBottom w:val="0"/>
      <w:divBdr>
        <w:top w:val="none" w:sz="0" w:space="0" w:color="auto"/>
        <w:left w:val="none" w:sz="0" w:space="0" w:color="auto"/>
        <w:bottom w:val="none" w:sz="0" w:space="0" w:color="auto"/>
        <w:right w:val="none" w:sz="0" w:space="0" w:color="auto"/>
      </w:divBdr>
    </w:div>
    <w:div w:id="1440373696">
      <w:bodyDiv w:val="1"/>
      <w:marLeft w:val="0"/>
      <w:marRight w:val="0"/>
      <w:marTop w:val="0"/>
      <w:marBottom w:val="0"/>
      <w:divBdr>
        <w:top w:val="none" w:sz="0" w:space="0" w:color="auto"/>
        <w:left w:val="none" w:sz="0" w:space="0" w:color="auto"/>
        <w:bottom w:val="none" w:sz="0" w:space="0" w:color="auto"/>
        <w:right w:val="none" w:sz="0" w:space="0" w:color="auto"/>
      </w:divBdr>
    </w:div>
    <w:div w:id="1445465607">
      <w:bodyDiv w:val="1"/>
      <w:marLeft w:val="0"/>
      <w:marRight w:val="0"/>
      <w:marTop w:val="0"/>
      <w:marBottom w:val="0"/>
      <w:divBdr>
        <w:top w:val="none" w:sz="0" w:space="0" w:color="auto"/>
        <w:left w:val="none" w:sz="0" w:space="0" w:color="auto"/>
        <w:bottom w:val="none" w:sz="0" w:space="0" w:color="auto"/>
        <w:right w:val="none" w:sz="0" w:space="0" w:color="auto"/>
      </w:divBdr>
      <w:divsChild>
        <w:div w:id="1747725788">
          <w:marLeft w:val="0"/>
          <w:marRight w:val="0"/>
          <w:marTop w:val="0"/>
          <w:marBottom w:val="0"/>
          <w:divBdr>
            <w:top w:val="none" w:sz="0" w:space="0" w:color="auto"/>
            <w:left w:val="none" w:sz="0" w:space="0" w:color="auto"/>
            <w:bottom w:val="none" w:sz="0" w:space="0" w:color="auto"/>
            <w:right w:val="none" w:sz="0" w:space="0" w:color="auto"/>
          </w:divBdr>
          <w:divsChild>
            <w:div w:id="574557698">
              <w:marLeft w:val="0"/>
              <w:marRight w:val="0"/>
              <w:marTop w:val="0"/>
              <w:marBottom w:val="0"/>
              <w:divBdr>
                <w:top w:val="none" w:sz="0" w:space="0" w:color="auto"/>
                <w:left w:val="none" w:sz="0" w:space="0" w:color="auto"/>
                <w:bottom w:val="none" w:sz="0" w:space="0" w:color="auto"/>
                <w:right w:val="none" w:sz="0" w:space="0" w:color="auto"/>
              </w:divBdr>
              <w:divsChild>
                <w:div w:id="18405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87090">
      <w:bodyDiv w:val="1"/>
      <w:marLeft w:val="0"/>
      <w:marRight w:val="0"/>
      <w:marTop w:val="0"/>
      <w:marBottom w:val="0"/>
      <w:divBdr>
        <w:top w:val="none" w:sz="0" w:space="0" w:color="auto"/>
        <w:left w:val="none" w:sz="0" w:space="0" w:color="auto"/>
        <w:bottom w:val="none" w:sz="0" w:space="0" w:color="auto"/>
        <w:right w:val="none" w:sz="0" w:space="0" w:color="auto"/>
      </w:divBdr>
      <w:divsChild>
        <w:div w:id="536356879">
          <w:marLeft w:val="0"/>
          <w:marRight w:val="0"/>
          <w:marTop w:val="0"/>
          <w:marBottom w:val="0"/>
          <w:divBdr>
            <w:top w:val="none" w:sz="0" w:space="0" w:color="auto"/>
            <w:left w:val="none" w:sz="0" w:space="0" w:color="auto"/>
            <w:bottom w:val="none" w:sz="0" w:space="0" w:color="auto"/>
            <w:right w:val="none" w:sz="0" w:space="0" w:color="auto"/>
          </w:divBdr>
          <w:divsChild>
            <w:div w:id="15036154">
              <w:marLeft w:val="0"/>
              <w:marRight w:val="0"/>
              <w:marTop w:val="0"/>
              <w:marBottom w:val="0"/>
              <w:divBdr>
                <w:top w:val="none" w:sz="0" w:space="0" w:color="auto"/>
                <w:left w:val="none" w:sz="0" w:space="0" w:color="auto"/>
                <w:bottom w:val="none" w:sz="0" w:space="0" w:color="auto"/>
                <w:right w:val="none" w:sz="0" w:space="0" w:color="auto"/>
              </w:divBdr>
              <w:divsChild>
                <w:div w:id="6978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651246">
      <w:bodyDiv w:val="1"/>
      <w:marLeft w:val="0"/>
      <w:marRight w:val="0"/>
      <w:marTop w:val="0"/>
      <w:marBottom w:val="0"/>
      <w:divBdr>
        <w:top w:val="none" w:sz="0" w:space="0" w:color="auto"/>
        <w:left w:val="none" w:sz="0" w:space="0" w:color="auto"/>
        <w:bottom w:val="none" w:sz="0" w:space="0" w:color="auto"/>
        <w:right w:val="none" w:sz="0" w:space="0" w:color="auto"/>
      </w:divBdr>
      <w:divsChild>
        <w:div w:id="1828857227">
          <w:marLeft w:val="0"/>
          <w:marRight w:val="0"/>
          <w:marTop w:val="0"/>
          <w:marBottom w:val="0"/>
          <w:divBdr>
            <w:top w:val="none" w:sz="0" w:space="0" w:color="auto"/>
            <w:left w:val="none" w:sz="0" w:space="0" w:color="auto"/>
            <w:bottom w:val="none" w:sz="0" w:space="0" w:color="auto"/>
            <w:right w:val="none" w:sz="0" w:space="0" w:color="auto"/>
          </w:divBdr>
          <w:divsChild>
            <w:div w:id="962660425">
              <w:marLeft w:val="0"/>
              <w:marRight w:val="0"/>
              <w:marTop w:val="0"/>
              <w:marBottom w:val="0"/>
              <w:divBdr>
                <w:top w:val="none" w:sz="0" w:space="0" w:color="auto"/>
                <w:left w:val="none" w:sz="0" w:space="0" w:color="auto"/>
                <w:bottom w:val="none" w:sz="0" w:space="0" w:color="auto"/>
                <w:right w:val="none" w:sz="0" w:space="0" w:color="auto"/>
              </w:divBdr>
              <w:divsChild>
                <w:div w:id="1044216171">
                  <w:marLeft w:val="0"/>
                  <w:marRight w:val="0"/>
                  <w:marTop w:val="0"/>
                  <w:marBottom w:val="0"/>
                  <w:divBdr>
                    <w:top w:val="none" w:sz="0" w:space="0" w:color="auto"/>
                    <w:left w:val="none" w:sz="0" w:space="0" w:color="auto"/>
                    <w:bottom w:val="none" w:sz="0" w:space="0" w:color="auto"/>
                    <w:right w:val="none" w:sz="0" w:space="0" w:color="auto"/>
                  </w:divBdr>
                  <w:divsChild>
                    <w:div w:id="63518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361995">
      <w:bodyDiv w:val="1"/>
      <w:marLeft w:val="0"/>
      <w:marRight w:val="0"/>
      <w:marTop w:val="0"/>
      <w:marBottom w:val="0"/>
      <w:divBdr>
        <w:top w:val="none" w:sz="0" w:space="0" w:color="auto"/>
        <w:left w:val="none" w:sz="0" w:space="0" w:color="auto"/>
        <w:bottom w:val="none" w:sz="0" w:space="0" w:color="auto"/>
        <w:right w:val="none" w:sz="0" w:space="0" w:color="auto"/>
      </w:divBdr>
      <w:divsChild>
        <w:div w:id="1336228273">
          <w:marLeft w:val="0"/>
          <w:marRight w:val="0"/>
          <w:marTop w:val="0"/>
          <w:marBottom w:val="0"/>
          <w:divBdr>
            <w:top w:val="none" w:sz="0" w:space="0" w:color="auto"/>
            <w:left w:val="none" w:sz="0" w:space="0" w:color="auto"/>
            <w:bottom w:val="none" w:sz="0" w:space="0" w:color="auto"/>
            <w:right w:val="none" w:sz="0" w:space="0" w:color="auto"/>
          </w:divBdr>
          <w:divsChild>
            <w:div w:id="1242372350">
              <w:marLeft w:val="0"/>
              <w:marRight w:val="0"/>
              <w:marTop w:val="0"/>
              <w:marBottom w:val="0"/>
              <w:divBdr>
                <w:top w:val="none" w:sz="0" w:space="0" w:color="auto"/>
                <w:left w:val="none" w:sz="0" w:space="0" w:color="auto"/>
                <w:bottom w:val="none" w:sz="0" w:space="0" w:color="auto"/>
                <w:right w:val="none" w:sz="0" w:space="0" w:color="auto"/>
              </w:divBdr>
              <w:divsChild>
                <w:div w:id="4373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93428">
      <w:bodyDiv w:val="1"/>
      <w:marLeft w:val="0"/>
      <w:marRight w:val="0"/>
      <w:marTop w:val="0"/>
      <w:marBottom w:val="0"/>
      <w:divBdr>
        <w:top w:val="none" w:sz="0" w:space="0" w:color="auto"/>
        <w:left w:val="none" w:sz="0" w:space="0" w:color="auto"/>
        <w:bottom w:val="none" w:sz="0" w:space="0" w:color="auto"/>
        <w:right w:val="none" w:sz="0" w:space="0" w:color="auto"/>
      </w:divBdr>
    </w:div>
    <w:div w:id="1494368908">
      <w:bodyDiv w:val="1"/>
      <w:marLeft w:val="0"/>
      <w:marRight w:val="0"/>
      <w:marTop w:val="0"/>
      <w:marBottom w:val="0"/>
      <w:divBdr>
        <w:top w:val="none" w:sz="0" w:space="0" w:color="auto"/>
        <w:left w:val="none" w:sz="0" w:space="0" w:color="auto"/>
        <w:bottom w:val="none" w:sz="0" w:space="0" w:color="auto"/>
        <w:right w:val="none" w:sz="0" w:space="0" w:color="auto"/>
      </w:divBdr>
      <w:divsChild>
        <w:div w:id="166680194">
          <w:marLeft w:val="0"/>
          <w:marRight w:val="0"/>
          <w:marTop w:val="0"/>
          <w:marBottom w:val="0"/>
          <w:divBdr>
            <w:top w:val="none" w:sz="0" w:space="0" w:color="auto"/>
            <w:left w:val="none" w:sz="0" w:space="0" w:color="auto"/>
            <w:bottom w:val="none" w:sz="0" w:space="0" w:color="auto"/>
            <w:right w:val="none" w:sz="0" w:space="0" w:color="auto"/>
          </w:divBdr>
          <w:divsChild>
            <w:div w:id="1242134697">
              <w:marLeft w:val="0"/>
              <w:marRight w:val="0"/>
              <w:marTop w:val="0"/>
              <w:marBottom w:val="0"/>
              <w:divBdr>
                <w:top w:val="none" w:sz="0" w:space="0" w:color="auto"/>
                <w:left w:val="none" w:sz="0" w:space="0" w:color="auto"/>
                <w:bottom w:val="none" w:sz="0" w:space="0" w:color="auto"/>
                <w:right w:val="none" w:sz="0" w:space="0" w:color="auto"/>
              </w:divBdr>
              <w:divsChild>
                <w:div w:id="109323639">
                  <w:marLeft w:val="0"/>
                  <w:marRight w:val="0"/>
                  <w:marTop w:val="0"/>
                  <w:marBottom w:val="0"/>
                  <w:divBdr>
                    <w:top w:val="none" w:sz="0" w:space="0" w:color="auto"/>
                    <w:left w:val="none" w:sz="0" w:space="0" w:color="auto"/>
                    <w:bottom w:val="none" w:sz="0" w:space="0" w:color="auto"/>
                    <w:right w:val="none" w:sz="0" w:space="0" w:color="auto"/>
                  </w:divBdr>
                </w:div>
              </w:divsChild>
            </w:div>
            <w:div w:id="1727416438">
              <w:marLeft w:val="0"/>
              <w:marRight w:val="0"/>
              <w:marTop w:val="0"/>
              <w:marBottom w:val="0"/>
              <w:divBdr>
                <w:top w:val="none" w:sz="0" w:space="0" w:color="auto"/>
                <w:left w:val="none" w:sz="0" w:space="0" w:color="auto"/>
                <w:bottom w:val="none" w:sz="0" w:space="0" w:color="auto"/>
                <w:right w:val="none" w:sz="0" w:space="0" w:color="auto"/>
              </w:divBdr>
              <w:divsChild>
                <w:div w:id="4570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4168">
          <w:marLeft w:val="0"/>
          <w:marRight w:val="0"/>
          <w:marTop w:val="0"/>
          <w:marBottom w:val="0"/>
          <w:divBdr>
            <w:top w:val="none" w:sz="0" w:space="0" w:color="auto"/>
            <w:left w:val="none" w:sz="0" w:space="0" w:color="auto"/>
            <w:bottom w:val="none" w:sz="0" w:space="0" w:color="auto"/>
            <w:right w:val="none" w:sz="0" w:space="0" w:color="auto"/>
          </w:divBdr>
          <w:divsChild>
            <w:div w:id="423576212">
              <w:marLeft w:val="0"/>
              <w:marRight w:val="0"/>
              <w:marTop w:val="0"/>
              <w:marBottom w:val="0"/>
              <w:divBdr>
                <w:top w:val="none" w:sz="0" w:space="0" w:color="auto"/>
                <w:left w:val="none" w:sz="0" w:space="0" w:color="auto"/>
                <w:bottom w:val="none" w:sz="0" w:space="0" w:color="auto"/>
                <w:right w:val="none" w:sz="0" w:space="0" w:color="auto"/>
              </w:divBdr>
              <w:divsChild>
                <w:div w:id="1502963399">
                  <w:marLeft w:val="0"/>
                  <w:marRight w:val="0"/>
                  <w:marTop w:val="0"/>
                  <w:marBottom w:val="0"/>
                  <w:divBdr>
                    <w:top w:val="none" w:sz="0" w:space="0" w:color="auto"/>
                    <w:left w:val="none" w:sz="0" w:space="0" w:color="auto"/>
                    <w:bottom w:val="none" w:sz="0" w:space="0" w:color="auto"/>
                    <w:right w:val="none" w:sz="0" w:space="0" w:color="auto"/>
                  </w:divBdr>
                </w:div>
              </w:divsChild>
            </w:div>
            <w:div w:id="1285114721">
              <w:marLeft w:val="0"/>
              <w:marRight w:val="0"/>
              <w:marTop w:val="0"/>
              <w:marBottom w:val="0"/>
              <w:divBdr>
                <w:top w:val="none" w:sz="0" w:space="0" w:color="auto"/>
                <w:left w:val="none" w:sz="0" w:space="0" w:color="auto"/>
                <w:bottom w:val="none" w:sz="0" w:space="0" w:color="auto"/>
                <w:right w:val="none" w:sz="0" w:space="0" w:color="auto"/>
              </w:divBdr>
              <w:divsChild>
                <w:div w:id="14016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41833">
      <w:bodyDiv w:val="1"/>
      <w:marLeft w:val="0"/>
      <w:marRight w:val="0"/>
      <w:marTop w:val="0"/>
      <w:marBottom w:val="0"/>
      <w:divBdr>
        <w:top w:val="none" w:sz="0" w:space="0" w:color="auto"/>
        <w:left w:val="none" w:sz="0" w:space="0" w:color="auto"/>
        <w:bottom w:val="none" w:sz="0" w:space="0" w:color="auto"/>
        <w:right w:val="none" w:sz="0" w:space="0" w:color="auto"/>
      </w:divBdr>
      <w:divsChild>
        <w:div w:id="1998265088">
          <w:marLeft w:val="0"/>
          <w:marRight w:val="0"/>
          <w:marTop w:val="0"/>
          <w:marBottom w:val="0"/>
          <w:divBdr>
            <w:top w:val="none" w:sz="0" w:space="0" w:color="auto"/>
            <w:left w:val="none" w:sz="0" w:space="0" w:color="auto"/>
            <w:bottom w:val="none" w:sz="0" w:space="0" w:color="auto"/>
            <w:right w:val="none" w:sz="0" w:space="0" w:color="auto"/>
          </w:divBdr>
          <w:divsChild>
            <w:div w:id="2068919643">
              <w:marLeft w:val="0"/>
              <w:marRight w:val="0"/>
              <w:marTop w:val="0"/>
              <w:marBottom w:val="0"/>
              <w:divBdr>
                <w:top w:val="none" w:sz="0" w:space="0" w:color="auto"/>
                <w:left w:val="none" w:sz="0" w:space="0" w:color="auto"/>
                <w:bottom w:val="none" w:sz="0" w:space="0" w:color="auto"/>
                <w:right w:val="none" w:sz="0" w:space="0" w:color="auto"/>
              </w:divBdr>
              <w:divsChild>
                <w:div w:id="176816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4989">
      <w:bodyDiv w:val="1"/>
      <w:marLeft w:val="0"/>
      <w:marRight w:val="0"/>
      <w:marTop w:val="0"/>
      <w:marBottom w:val="0"/>
      <w:divBdr>
        <w:top w:val="none" w:sz="0" w:space="0" w:color="auto"/>
        <w:left w:val="none" w:sz="0" w:space="0" w:color="auto"/>
        <w:bottom w:val="none" w:sz="0" w:space="0" w:color="auto"/>
        <w:right w:val="none" w:sz="0" w:space="0" w:color="auto"/>
      </w:divBdr>
    </w:div>
    <w:div w:id="1542091689">
      <w:bodyDiv w:val="1"/>
      <w:marLeft w:val="0"/>
      <w:marRight w:val="0"/>
      <w:marTop w:val="0"/>
      <w:marBottom w:val="0"/>
      <w:divBdr>
        <w:top w:val="none" w:sz="0" w:space="0" w:color="auto"/>
        <w:left w:val="none" w:sz="0" w:space="0" w:color="auto"/>
        <w:bottom w:val="none" w:sz="0" w:space="0" w:color="auto"/>
        <w:right w:val="none" w:sz="0" w:space="0" w:color="auto"/>
      </w:divBdr>
    </w:div>
    <w:div w:id="1547719216">
      <w:bodyDiv w:val="1"/>
      <w:marLeft w:val="0"/>
      <w:marRight w:val="0"/>
      <w:marTop w:val="0"/>
      <w:marBottom w:val="0"/>
      <w:divBdr>
        <w:top w:val="none" w:sz="0" w:space="0" w:color="auto"/>
        <w:left w:val="none" w:sz="0" w:space="0" w:color="auto"/>
        <w:bottom w:val="none" w:sz="0" w:space="0" w:color="auto"/>
        <w:right w:val="none" w:sz="0" w:space="0" w:color="auto"/>
      </w:divBdr>
    </w:div>
    <w:div w:id="1566448945">
      <w:bodyDiv w:val="1"/>
      <w:marLeft w:val="0"/>
      <w:marRight w:val="0"/>
      <w:marTop w:val="0"/>
      <w:marBottom w:val="0"/>
      <w:divBdr>
        <w:top w:val="none" w:sz="0" w:space="0" w:color="auto"/>
        <w:left w:val="none" w:sz="0" w:space="0" w:color="auto"/>
        <w:bottom w:val="none" w:sz="0" w:space="0" w:color="auto"/>
        <w:right w:val="none" w:sz="0" w:space="0" w:color="auto"/>
      </w:divBdr>
      <w:divsChild>
        <w:div w:id="1970822713">
          <w:marLeft w:val="0"/>
          <w:marRight w:val="0"/>
          <w:marTop w:val="0"/>
          <w:marBottom w:val="0"/>
          <w:divBdr>
            <w:top w:val="none" w:sz="0" w:space="0" w:color="auto"/>
            <w:left w:val="none" w:sz="0" w:space="0" w:color="auto"/>
            <w:bottom w:val="none" w:sz="0" w:space="0" w:color="auto"/>
            <w:right w:val="none" w:sz="0" w:space="0" w:color="auto"/>
          </w:divBdr>
          <w:divsChild>
            <w:div w:id="608700006">
              <w:marLeft w:val="0"/>
              <w:marRight w:val="0"/>
              <w:marTop w:val="0"/>
              <w:marBottom w:val="0"/>
              <w:divBdr>
                <w:top w:val="none" w:sz="0" w:space="0" w:color="auto"/>
                <w:left w:val="none" w:sz="0" w:space="0" w:color="auto"/>
                <w:bottom w:val="none" w:sz="0" w:space="0" w:color="auto"/>
                <w:right w:val="none" w:sz="0" w:space="0" w:color="auto"/>
              </w:divBdr>
              <w:divsChild>
                <w:div w:id="164770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16809">
      <w:bodyDiv w:val="1"/>
      <w:marLeft w:val="0"/>
      <w:marRight w:val="0"/>
      <w:marTop w:val="0"/>
      <w:marBottom w:val="0"/>
      <w:divBdr>
        <w:top w:val="none" w:sz="0" w:space="0" w:color="auto"/>
        <w:left w:val="none" w:sz="0" w:space="0" w:color="auto"/>
        <w:bottom w:val="none" w:sz="0" w:space="0" w:color="auto"/>
        <w:right w:val="none" w:sz="0" w:space="0" w:color="auto"/>
      </w:divBdr>
    </w:div>
    <w:div w:id="1590574517">
      <w:bodyDiv w:val="1"/>
      <w:marLeft w:val="0"/>
      <w:marRight w:val="0"/>
      <w:marTop w:val="0"/>
      <w:marBottom w:val="0"/>
      <w:divBdr>
        <w:top w:val="none" w:sz="0" w:space="0" w:color="auto"/>
        <w:left w:val="none" w:sz="0" w:space="0" w:color="auto"/>
        <w:bottom w:val="none" w:sz="0" w:space="0" w:color="auto"/>
        <w:right w:val="none" w:sz="0" w:space="0" w:color="auto"/>
      </w:divBdr>
      <w:divsChild>
        <w:div w:id="1814055320">
          <w:marLeft w:val="0"/>
          <w:marRight w:val="0"/>
          <w:marTop w:val="0"/>
          <w:marBottom w:val="0"/>
          <w:divBdr>
            <w:top w:val="none" w:sz="0" w:space="0" w:color="auto"/>
            <w:left w:val="none" w:sz="0" w:space="0" w:color="auto"/>
            <w:bottom w:val="none" w:sz="0" w:space="0" w:color="auto"/>
            <w:right w:val="none" w:sz="0" w:space="0" w:color="auto"/>
          </w:divBdr>
          <w:divsChild>
            <w:div w:id="225530542">
              <w:marLeft w:val="0"/>
              <w:marRight w:val="0"/>
              <w:marTop w:val="0"/>
              <w:marBottom w:val="0"/>
              <w:divBdr>
                <w:top w:val="none" w:sz="0" w:space="0" w:color="auto"/>
                <w:left w:val="none" w:sz="0" w:space="0" w:color="auto"/>
                <w:bottom w:val="none" w:sz="0" w:space="0" w:color="auto"/>
                <w:right w:val="none" w:sz="0" w:space="0" w:color="auto"/>
              </w:divBdr>
              <w:divsChild>
                <w:div w:id="18915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852869">
      <w:bodyDiv w:val="1"/>
      <w:marLeft w:val="0"/>
      <w:marRight w:val="0"/>
      <w:marTop w:val="0"/>
      <w:marBottom w:val="0"/>
      <w:divBdr>
        <w:top w:val="none" w:sz="0" w:space="0" w:color="auto"/>
        <w:left w:val="none" w:sz="0" w:space="0" w:color="auto"/>
        <w:bottom w:val="none" w:sz="0" w:space="0" w:color="auto"/>
        <w:right w:val="none" w:sz="0" w:space="0" w:color="auto"/>
      </w:divBdr>
    </w:div>
    <w:div w:id="1605959810">
      <w:bodyDiv w:val="1"/>
      <w:marLeft w:val="0"/>
      <w:marRight w:val="0"/>
      <w:marTop w:val="0"/>
      <w:marBottom w:val="0"/>
      <w:divBdr>
        <w:top w:val="none" w:sz="0" w:space="0" w:color="auto"/>
        <w:left w:val="none" w:sz="0" w:space="0" w:color="auto"/>
        <w:bottom w:val="none" w:sz="0" w:space="0" w:color="auto"/>
        <w:right w:val="none" w:sz="0" w:space="0" w:color="auto"/>
      </w:divBdr>
    </w:div>
    <w:div w:id="1610814970">
      <w:bodyDiv w:val="1"/>
      <w:marLeft w:val="0"/>
      <w:marRight w:val="0"/>
      <w:marTop w:val="0"/>
      <w:marBottom w:val="0"/>
      <w:divBdr>
        <w:top w:val="none" w:sz="0" w:space="0" w:color="auto"/>
        <w:left w:val="none" w:sz="0" w:space="0" w:color="auto"/>
        <w:bottom w:val="none" w:sz="0" w:space="0" w:color="auto"/>
        <w:right w:val="none" w:sz="0" w:space="0" w:color="auto"/>
      </w:divBdr>
      <w:divsChild>
        <w:div w:id="1411000278">
          <w:marLeft w:val="0"/>
          <w:marRight w:val="0"/>
          <w:marTop w:val="0"/>
          <w:marBottom w:val="0"/>
          <w:divBdr>
            <w:top w:val="none" w:sz="0" w:space="0" w:color="auto"/>
            <w:left w:val="none" w:sz="0" w:space="0" w:color="auto"/>
            <w:bottom w:val="none" w:sz="0" w:space="0" w:color="auto"/>
            <w:right w:val="none" w:sz="0" w:space="0" w:color="auto"/>
          </w:divBdr>
          <w:divsChild>
            <w:div w:id="600381157">
              <w:marLeft w:val="0"/>
              <w:marRight w:val="0"/>
              <w:marTop w:val="0"/>
              <w:marBottom w:val="0"/>
              <w:divBdr>
                <w:top w:val="none" w:sz="0" w:space="0" w:color="auto"/>
                <w:left w:val="none" w:sz="0" w:space="0" w:color="auto"/>
                <w:bottom w:val="none" w:sz="0" w:space="0" w:color="auto"/>
                <w:right w:val="none" w:sz="0" w:space="0" w:color="auto"/>
              </w:divBdr>
              <w:divsChild>
                <w:div w:id="738016444">
                  <w:marLeft w:val="0"/>
                  <w:marRight w:val="0"/>
                  <w:marTop w:val="0"/>
                  <w:marBottom w:val="0"/>
                  <w:divBdr>
                    <w:top w:val="none" w:sz="0" w:space="0" w:color="auto"/>
                    <w:left w:val="none" w:sz="0" w:space="0" w:color="auto"/>
                    <w:bottom w:val="none" w:sz="0" w:space="0" w:color="auto"/>
                    <w:right w:val="none" w:sz="0" w:space="0" w:color="auto"/>
                  </w:divBdr>
                  <w:divsChild>
                    <w:div w:id="1076828383">
                      <w:marLeft w:val="0"/>
                      <w:marRight w:val="0"/>
                      <w:marTop w:val="0"/>
                      <w:marBottom w:val="0"/>
                      <w:divBdr>
                        <w:top w:val="none" w:sz="0" w:space="0" w:color="auto"/>
                        <w:left w:val="none" w:sz="0" w:space="0" w:color="auto"/>
                        <w:bottom w:val="none" w:sz="0" w:space="0" w:color="auto"/>
                        <w:right w:val="none" w:sz="0" w:space="0" w:color="auto"/>
                      </w:divBdr>
                    </w:div>
                  </w:divsChild>
                </w:div>
                <w:div w:id="925306004">
                  <w:marLeft w:val="0"/>
                  <w:marRight w:val="0"/>
                  <w:marTop w:val="0"/>
                  <w:marBottom w:val="0"/>
                  <w:divBdr>
                    <w:top w:val="none" w:sz="0" w:space="0" w:color="auto"/>
                    <w:left w:val="none" w:sz="0" w:space="0" w:color="auto"/>
                    <w:bottom w:val="none" w:sz="0" w:space="0" w:color="auto"/>
                    <w:right w:val="none" w:sz="0" w:space="0" w:color="auto"/>
                  </w:divBdr>
                  <w:divsChild>
                    <w:div w:id="621956039">
                      <w:marLeft w:val="0"/>
                      <w:marRight w:val="0"/>
                      <w:marTop w:val="0"/>
                      <w:marBottom w:val="0"/>
                      <w:divBdr>
                        <w:top w:val="none" w:sz="0" w:space="0" w:color="auto"/>
                        <w:left w:val="none" w:sz="0" w:space="0" w:color="auto"/>
                        <w:bottom w:val="none" w:sz="0" w:space="0" w:color="auto"/>
                        <w:right w:val="none" w:sz="0" w:space="0" w:color="auto"/>
                      </w:divBdr>
                    </w:div>
                  </w:divsChild>
                </w:div>
                <w:div w:id="1281760877">
                  <w:marLeft w:val="0"/>
                  <w:marRight w:val="0"/>
                  <w:marTop w:val="0"/>
                  <w:marBottom w:val="0"/>
                  <w:divBdr>
                    <w:top w:val="none" w:sz="0" w:space="0" w:color="auto"/>
                    <w:left w:val="none" w:sz="0" w:space="0" w:color="auto"/>
                    <w:bottom w:val="none" w:sz="0" w:space="0" w:color="auto"/>
                    <w:right w:val="none" w:sz="0" w:space="0" w:color="auto"/>
                  </w:divBdr>
                  <w:divsChild>
                    <w:div w:id="82193540">
                      <w:marLeft w:val="0"/>
                      <w:marRight w:val="0"/>
                      <w:marTop w:val="0"/>
                      <w:marBottom w:val="0"/>
                      <w:divBdr>
                        <w:top w:val="none" w:sz="0" w:space="0" w:color="auto"/>
                        <w:left w:val="none" w:sz="0" w:space="0" w:color="auto"/>
                        <w:bottom w:val="none" w:sz="0" w:space="0" w:color="auto"/>
                        <w:right w:val="none" w:sz="0" w:space="0" w:color="auto"/>
                      </w:divBdr>
                    </w:div>
                  </w:divsChild>
                </w:div>
                <w:div w:id="1401249225">
                  <w:marLeft w:val="0"/>
                  <w:marRight w:val="0"/>
                  <w:marTop w:val="0"/>
                  <w:marBottom w:val="0"/>
                  <w:divBdr>
                    <w:top w:val="none" w:sz="0" w:space="0" w:color="auto"/>
                    <w:left w:val="none" w:sz="0" w:space="0" w:color="auto"/>
                    <w:bottom w:val="none" w:sz="0" w:space="0" w:color="auto"/>
                    <w:right w:val="none" w:sz="0" w:space="0" w:color="auto"/>
                  </w:divBdr>
                  <w:divsChild>
                    <w:div w:id="486897074">
                      <w:marLeft w:val="0"/>
                      <w:marRight w:val="0"/>
                      <w:marTop w:val="0"/>
                      <w:marBottom w:val="0"/>
                      <w:divBdr>
                        <w:top w:val="none" w:sz="0" w:space="0" w:color="auto"/>
                        <w:left w:val="none" w:sz="0" w:space="0" w:color="auto"/>
                        <w:bottom w:val="none" w:sz="0" w:space="0" w:color="auto"/>
                        <w:right w:val="none" w:sz="0" w:space="0" w:color="auto"/>
                      </w:divBdr>
                    </w:div>
                  </w:divsChild>
                </w:div>
                <w:div w:id="2077974209">
                  <w:marLeft w:val="0"/>
                  <w:marRight w:val="0"/>
                  <w:marTop w:val="0"/>
                  <w:marBottom w:val="0"/>
                  <w:divBdr>
                    <w:top w:val="none" w:sz="0" w:space="0" w:color="auto"/>
                    <w:left w:val="none" w:sz="0" w:space="0" w:color="auto"/>
                    <w:bottom w:val="none" w:sz="0" w:space="0" w:color="auto"/>
                    <w:right w:val="none" w:sz="0" w:space="0" w:color="auto"/>
                  </w:divBdr>
                  <w:divsChild>
                    <w:div w:id="43247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082086">
      <w:bodyDiv w:val="1"/>
      <w:marLeft w:val="0"/>
      <w:marRight w:val="0"/>
      <w:marTop w:val="0"/>
      <w:marBottom w:val="0"/>
      <w:divBdr>
        <w:top w:val="none" w:sz="0" w:space="0" w:color="auto"/>
        <w:left w:val="none" w:sz="0" w:space="0" w:color="auto"/>
        <w:bottom w:val="none" w:sz="0" w:space="0" w:color="auto"/>
        <w:right w:val="none" w:sz="0" w:space="0" w:color="auto"/>
      </w:divBdr>
      <w:divsChild>
        <w:div w:id="1033307976">
          <w:marLeft w:val="0"/>
          <w:marRight w:val="0"/>
          <w:marTop w:val="0"/>
          <w:marBottom w:val="0"/>
          <w:divBdr>
            <w:top w:val="none" w:sz="0" w:space="0" w:color="auto"/>
            <w:left w:val="none" w:sz="0" w:space="0" w:color="auto"/>
            <w:bottom w:val="none" w:sz="0" w:space="0" w:color="auto"/>
            <w:right w:val="none" w:sz="0" w:space="0" w:color="auto"/>
          </w:divBdr>
          <w:divsChild>
            <w:div w:id="591209216">
              <w:marLeft w:val="0"/>
              <w:marRight w:val="0"/>
              <w:marTop w:val="0"/>
              <w:marBottom w:val="0"/>
              <w:divBdr>
                <w:top w:val="none" w:sz="0" w:space="0" w:color="auto"/>
                <w:left w:val="none" w:sz="0" w:space="0" w:color="auto"/>
                <w:bottom w:val="none" w:sz="0" w:space="0" w:color="auto"/>
                <w:right w:val="none" w:sz="0" w:space="0" w:color="auto"/>
              </w:divBdr>
              <w:divsChild>
                <w:div w:id="19801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1802">
      <w:bodyDiv w:val="1"/>
      <w:marLeft w:val="0"/>
      <w:marRight w:val="0"/>
      <w:marTop w:val="0"/>
      <w:marBottom w:val="0"/>
      <w:divBdr>
        <w:top w:val="none" w:sz="0" w:space="0" w:color="auto"/>
        <w:left w:val="none" w:sz="0" w:space="0" w:color="auto"/>
        <w:bottom w:val="none" w:sz="0" w:space="0" w:color="auto"/>
        <w:right w:val="none" w:sz="0" w:space="0" w:color="auto"/>
      </w:divBdr>
    </w:div>
    <w:div w:id="1616988016">
      <w:bodyDiv w:val="1"/>
      <w:marLeft w:val="0"/>
      <w:marRight w:val="0"/>
      <w:marTop w:val="0"/>
      <w:marBottom w:val="0"/>
      <w:divBdr>
        <w:top w:val="none" w:sz="0" w:space="0" w:color="auto"/>
        <w:left w:val="none" w:sz="0" w:space="0" w:color="auto"/>
        <w:bottom w:val="none" w:sz="0" w:space="0" w:color="auto"/>
        <w:right w:val="none" w:sz="0" w:space="0" w:color="auto"/>
      </w:divBdr>
      <w:divsChild>
        <w:div w:id="902059243">
          <w:marLeft w:val="0"/>
          <w:marRight w:val="0"/>
          <w:marTop w:val="0"/>
          <w:marBottom w:val="0"/>
          <w:divBdr>
            <w:top w:val="none" w:sz="0" w:space="0" w:color="auto"/>
            <w:left w:val="none" w:sz="0" w:space="0" w:color="auto"/>
            <w:bottom w:val="none" w:sz="0" w:space="0" w:color="auto"/>
            <w:right w:val="none" w:sz="0" w:space="0" w:color="auto"/>
          </w:divBdr>
          <w:divsChild>
            <w:div w:id="74473453">
              <w:marLeft w:val="0"/>
              <w:marRight w:val="0"/>
              <w:marTop w:val="0"/>
              <w:marBottom w:val="0"/>
              <w:divBdr>
                <w:top w:val="none" w:sz="0" w:space="0" w:color="auto"/>
                <w:left w:val="none" w:sz="0" w:space="0" w:color="auto"/>
                <w:bottom w:val="none" w:sz="0" w:space="0" w:color="auto"/>
                <w:right w:val="none" w:sz="0" w:space="0" w:color="auto"/>
              </w:divBdr>
              <w:divsChild>
                <w:div w:id="15186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89951">
      <w:bodyDiv w:val="1"/>
      <w:marLeft w:val="0"/>
      <w:marRight w:val="0"/>
      <w:marTop w:val="0"/>
      <w:marBottom w:val="0"/>
      <w:divBdr>
        <w:top w:val="none" w:sz="0" w:space="0" w:color="auto"/>
        <w:left w:val="none" w:sz="0" w:space="0" w:color="auto"/>
        <w:bottom w:val="none" w:sz="0" w:space="0" w:color="auto"/>
        <w:right w:val="none" w:sz="0" w:space="0" w:color="auto"/>
      </w:divBdr>
      <w:divsChild>
        <w:div w:id="141774492">
          <w:marLeft w:val="0"/>
          <w:marRight w:val="0"/>
          <w:marTop w:val="0"/>
          <w:marBottom w:val="0"/>
          <w:divBdr>
            <w:top w:val="none" w:sz="0" w:space="0" w:color="auto"/>
            <w:left w:val="none" w:sz="0" w:space="0" w:color="auto"/>
            <w:bottom w:val="none" w:sz="0" w:space="0" w:color="auto"/>
            <w:right w:val="none" w:sz="0" w:space="0" w:color="auto"/>
          </w:divBdr>
          <w:divsChild>
            <w:div w:id="1657880040">
              <w:marLeft w:val="0"/>
              <w:marRight w:val="0"/>
              <w:marTop w:val="0"/>
              <w:marBottom w:val="0"/>
              <w:divBdr>
                <w:top w:val="none" w:sz="0" w:space="0" w:color="auto"/>
                <w:left w:val="none" w:sz="0" w:space="0" w:color="auto"/>
                <w:bottom w:val="none" w:sz="0" w:space="0" w:color="auto"/>
                <w:right w:val="none" w:sz="0" w:space="0" w:color="auto"/>
              </w:divBdr>
              <w:divsChild>
                <w:div w:id="15527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26955">
      <w:bodyDiv w:val="1"/>
      <w:marLeft w:val="0"/>
      <w:marRight w:val="0"/>
      <w:marTop w:val="0"/>
      <w:marBottom w:val="0"/>
      <w:divBdr>
        <w:top w:val="none" w:sz="0" w:space="0" w:color="auto"/>
        <w:left w:val="none" w:sz="0" w:space="0" w:color="auto"/>
        <w:bottom w:val="none" w:sz="0" w:space="0" w:color="auto"/>
        <w:right w:val="none" w:sz="0" w:space="0" w:color="auto"/>
      </w:divBdr>
    </w:div>
    <w:div w:id="1714234444">
      <w:bodyDiv w:val="1"/>
      <w:marLeft w:val="0"/>
      <w:marRight w:val="0"/>
      <w:marTop w:val="0"/>
      <w:marBottom w:val="0"/>
      <w:divBdr>
        <w:top w:val="none" w:sz="0" w:space="0" w:color="auto"/>
        <w:left w:val="none" w:sz="0" w:space="0" w:color="auto"/>
        <w:bottom w:val="none" w:sz="0" w:space="0" w:color="auto"/>
        <w:right w:val="none" w:sz="0" w:space="0" w:color="auto"/>
      </w:divBdr>
    </w:div>
    <w:div w:id="1715230428">
      <w:bodyDiv w:val="1"/>
      <w:marLeft w:val="0"/>
      <w:marRight w:val="0"/>
      <w:marTop w:val="0"/>
      <w:marBottom w:val="0"/>
      <w:divBdr>
        <w:top w:val="none" w:sz="0" w:space="0" w:color="auto"/>
        <w:left w:val="none" w:sz="0" w:space="0" w:color="auto"/>
        <w:bottom w:val="none" w:sz="0" w:space="0" w:color="auto"/>
        <w:right w:val="none" w:sz="0" w:space="0" w:color="auto"/>
      </w:divBdr>
      <w:divsChild>
        <w:div w:id="89397329">
          <w:marLeft w:val="0"/>
          <w:marRight w:val="0"/>
          <w:marTop w:val="0"/>
          <w:marBottom w:val="0"/>
          <w:divBdr>
            <w:top w:val="none" w:sz="0" w:space="0" w:color="auto"/>
            <w:left w:val="none" w:sz="0" w:space="0" w:color="auto"/>
            <w:bottom w:val="none" w:sz="0" w:space="0" w:color="auto"/>
            <w:right w:val="none" w:sz="0" w:space="0" w:color="auto"/>
          </w:divBdr>
          <w:divsChild>
            <w:div w:id="1283808106">
              <w:marLeft w:val="0"/>
              <w:marRight w:val="0"/>
              <w:marTop w:val="0"/>
              <w:marBottom w:val="0"/>
              <w:divBdr>
                <w:top w:val="none" w:sz="0" w:space="0" w:color="auto"/>
                <w:left w:val="none" w:sz="0" w:space="0" w:color="auto"/>
                <w:bottom w:val="none" w:sz="0" w:space="0" w:color="auto"/>
                <w:right w:val="none" w:sz="0" w:space="0" w:color="auto"/>
              </w:divBdr>
              <w:divsChild>
                <w:div w:id="113968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848934">
      <w:bodyDiv w:val="1"/>
      <w:marLeft w:val="0"/>
      <w:marRight w:val="0"/>
      <w:marTop w:val="0"/>
      <w:marBottom w:val="0"/>
      <w:divBdr>
        <w:top w:val="none" w:sz="0" w:space="0" w:color="auto"/>
        <w:left w:val="none" w:sz="0" w:space="0" w:color="auto"/>
        <w:bottom w:val="none" w:sz="0" w:space="0" w:color="auto"/>
        <w:right w:val="none" w:sz="0" w:space="0" w:color="auto"/>
      </w:divBdr>
      <w:divsChild>
        <w:div w:id="1871870837">
          <w:marLeft w:val="0"/>
          <w:marRight w:val="0"/>
          <w:marTop w:val="0"/>
          <w:marBottom w:val="0"/>
          <w:divBdr>
            <w:top w:val="none" w:sz="0" w:space="0" w:color="auto"/>
            <w:left w:val="none" w:sz="0" w:space="0" w:color="auto"/>
            <w:bottom w:val="none" w:sz="0" w:space="0" w:color="auto"/>
            <w:right w:val="none" w:sz="0" w:space="0" w:color="auto"/>
          </w:divBdr>
          <w:divsChild>
            <w:div w:id="887229367">
              <w:marLeft w:val="0"/>
              <w:marRight w:val="0"/>
              <w:marTop w:val="0"/>
              <w:marBottom w:val="0"/>
              <w:divBdr>
                <w:top w:val="none" w:sz="0" w:space="0" w:color="auto"/>
                <w:left w:val="none" w:sz="0" w:space="0" w:color="auto"/>
                <w:bottom w:val="none" w:sz="0" w:space="0" w:color="auto"/>
                <w:right w:val="none" w:sz="0" w:space="0" w:color="auto"/>
              </w:divBdr>
              <w:divsChild>
                <w:div w:id="5771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03153">
      <w:bodyDiv w:val="1"/>
      <w:marLeft w:val="0"/>
      <w:marRight w:val="0"/>
      <w:marTop w:val="0"/>
      <w:marBottom w:val="0"/>
      <w:divBdr>
        <w:top w:val="none" w:sz="0" w:space="0" w:color="auto"/>
        <w:left w:val="none" w:sz="0" w:space="0" w:color="auto"/>
        <w:bottom w:val="none" w:sz="0" w:space="0" w:color="auto"/>
        <w:right w:val="none" w:sz="0" w:space="0" w:color="auto"/>
      </w:divBdr>
    </w:div>
    <w:div w:id="1720856824">
      <w:bodyDiv w:val="1"/>
      <w:marLeft w:val="0"/>
      <w:marRight w:val="0"/>
      <w:marTop w:val="0"/>
      <w:marBottom w:val="0"/>
      <w:divBdr>
        <w:top w:val="none" w:sz="0" w:space="0" w:color="auto"/>
        <w:left w:val="none" w:sz="0" w:space="0" w:color="auto"/>
        <w:bottom w:val="none" w:sz="0" w:space="0" w:color="auto"/>
        <w:right w:val="none" w:sz="0" w:space="0" w:color="auto"/>
      </w:divBdr>
    </w:div>
    <w:div w:id="1747680527">
      <w:bodyDiv w:val="1"/>
      <w:marLeft w:val="0"/>
      <w:marRight w:val="0"/>
      <w:marTop w:val="0"/>
      <w:marBottom w:val="0"/>
      <w:divBdr>
        <w:top w:val="none" w:sz="0" w:space="0" w:color="auto"/>
        <w:left w:val="none" w:sz="0" w:space="0" w:color="auto"/>
        <w:bottom w:val="none" w:sz="0" w:space="0" w:color="auto"/>
        <w:right w:val="none" w:sz="0" w:space="0" w:color="auto"/>
      </w:divBdr>
      <w:divsChild>
        <w:div w:id="1697848758">
          <w:marLeft w:val="0"/>
          <w:marRight w:val="0"/>
          <w:marTop w:val="0"/>
          <w:marBottom w:val="0"/>
          <w:divBdr>
            <w:top w:val="none" w:sz="0" w:space="0" w:color="auto"/>
            <w:left w:val="none" w:sz="0" w:space="0" w:color="auto"/>
            <w:bottom w:val="none" w:sz="0" w:space="0" w:color="auto"/>
            <w:right w:val="none" w:sz="0" w:space="0" w:color="auto"/>
          </w:divBdr>
          <w:divsChild>
            <w:div w:id="168983800">
              <w:marLeft w:val="0"/>
              <w:marRight w:val="0"/>
              <w:marTop w:val="0"/>
              <w:marBottom w:val="0"/>
              <w:divBdr>
                <w:top w:val="none" w:sz="0" w:space="0" w:color="auto"/>
                <w:left w:val="none" w:sz="0" w:space="0" w:color="auto"/>
                <w:bottom w:val="none" w:sz="0" w:space="0" w:color="auto"/>
                <w:right w:val="none" w:sz="0" w:space="0" w:color="auto"/>
              </w:divBdr>
              <w:divsChild>
                <w:div w:id="5967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06499">
      <w:bodyDiv w:val="1"/>
      <w:marLeft w:val="0"/>
      <w:marRight w:val="0"/>
      <w:marTop w:val="0"/>
      <w:marBottom w:val="0"/>
      <w:divBdr>
        <w:top w:val="none" w:sz="0" w:space="0" w:color="auto"/>
        <w:left w:val="none" w:sz="0" w:space="0" w:color="auto"/>
        <w:bottom w:val="none" w:sz="0" w:space="0" w:color="auto"/>
        <w:right w:val="none" w:sz="0" w:space="0" w:color="auto"/>
      </w:divBdr>
    </w:div>
    <w:div w:id="1761218360">
      <w:bodyDiv w:val="1"/>
      <w:marLeft w:val="0"/>
      <w:marRight w:val="0"/>
      <w:marTop w:val="0"/>
      <w:marBottom w:val="0"/>
      <w:divBdr>
        <w:top w:val="none" w:sz="0" w:space="0" w:color="auto"/>
        <w:left w:val="none" w:sz="0" w:space="0" w:color="auto"/>
        <w:bottom w:val="none" w:sz="0" w:space="0" w:color="auto"/>
        <w:right w:val="none" w:sz="0" w:space="0" w:color="auto"/>
      </w:divBdr>
      <w:divsChild>
        <w:div w:id="800417718">
          <w:marLeft w:val="0"/>
          <w:marRight w:val="0"/>
          <w:marTop w:val="0"/>
          <w:marBottom w:val="0"/>
          <w:divBdr>
            <w:top w:val="none" w:sz="0" w:space="0" w:color="auto"/>
            <w:left w:val="none" w:sz="0" w:space="0" w:color="auto"/>
            <w:bottom w:val="none" w:sz="0" w:space="0" w:color="auto"/>
            <w:right w:val="none" w:sz="0" w:space="0" w:color="auto"/>
          </w:divBdr>
          <w:divsChild>
            <w:div w:id="130175013">
              <w:marLeft w:val="0"/>
              <w:marRight w:val="0"/>
              <w:marTop w:val="0"/>
              <w:marBottom w:val="0"/>
              <w:divBdr>
                <w:top w:val="none" w:sz="0" w:space="0" w:color="auto"/>
                <w:left w:val="none" w:sz="0" w:space="0" w:color="auto"/>
                <w:bottom w:val="none" w:sz="0" w:space="0" w:color="auto"/>
                <w:right w:val="none" w:sz="0" w:space="0" w:color="auto"/>
              </w:divBdr>
              <w:divsChild>
                <w:div w:id="1259217509">
                  <w:marLeft w:val="0"/>
                  <w:marRight w:val="0"/>
                  <w:marTop w:val="0"/>
                  <w:marBottom w:val="0"/>
                  <w:divBdr>
                    <w:top w:val="none" w:sz="0" w:space="0" w:color="auto"/>
                    <w:left w:val="none" w:sz="0" w:space="0" w:color="auto"/>
                    <w:bottom w:val="none" w:sz="0" w:space="0" w:color="auto"/>
                    <w:right w:val="none" w:sz="0" w:space="0" w:color="auto"/>
                  </w:divBdr>
                </w:div>
                <w:div w:id="18628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647785">
      <w:bodyDiv w:val="1"/>
      <w:marLeft w:val="0"/>
      <w:marRight w:val="0"/>
      <w:marTop w:val="0"/>
      <w:marBottom w:val="0"/>
      <w:divBdr>
        <w:top w:val="none" w:sz="0" w:space="0" w:color="auto"/>
        <w:left w:val="none" w:sz="0" w:space="0" w:color="auto"/>
        <w:bottom w:val="none" w:sz="0" w:space="0" w:color="auto"/>
        <w:right w:val="none" w:sz="0" w:space="0" w:color="auto"/>
      </w:divBdr>
    </w:div>
    <w:div w:id="1796681432">
      <w:bodyDiv w:val="1"/>
      <w:marLeft w:val="0"/>
      <w:marRight w:val="0"/>
      <w:marTop w:val="0"/>
      <w:marBottom w:val="0"/>
      <w:divBdr>
        <w:top w:val="none" w:sz="0" w:space="0" w:color="auto"/>
        <w:left w:val="none" w:sz="0" w:space="0" w:color="auto"/>
        <w:bottom w:val="none" w:sz="0" w:space="0" w:color="auto"/>
        <w:right w:val="none" w:sz="0" w:space="0" w:color="auto"/>
      </w:divBdr>
    </w:div>
    <w:div w:id="1809592899">
      <w:bodyDiv w:val="1"/>
      <w:marLeft w:val="0"/>
      <w:marRight w:val="0"/>
      <w:marTop w:val="0"/>
      <w:marBottom w:val="0"/>
      <w:divBdr>
        <w:top w:val="none" w:sz="0" w:space="0" w:color="auto"/>
        <w:left w:val="none" w:sz="0" w:space="0" w:color="auto"/>
        <w:bottom w:val="none" w:sz="0" w:space="0" w:color="auto"/>
        <w:right w:val="none" w:sz="0" w:space="0" w:color="auto"/>
      </w:divBdr>
      <w:divsChild>
        <w:div w:id="702097443">
          <w:marLeft w:val="0"/>
          <w:marRight w:val="0"/>
          <w:marTop w:val="0"/>
          <w:marBottom w:val="0"/>
          <w:divBdr>
            <w:top w:val="none" w:sz="0" w:space="0" w:color="auto"/>
            <w:left w:val="none" w:sz="0" w:space="0" w:color="auto"/>
            <w:bottom w:val="none" w:sz="0" w:space="0" w:color="auto"/>
            <w:right w:val="none" w:sz="0" w:space="0" w:color="auto"/>
          </w:divBdr>
          <w:divsChild>
            <w:div w:id="2075617425">
              <w:marLeft w:val="0"/>
              <w:marRight w:val="0"/>
              <w:marTop w:val="0"/>
              <w:marBottom w:val="0"/>
              <w:divBdr>
                <w:top w:val="none" w:sz="0" w:space="0" w:color="auto"/>
                <w:left w:val="none" w:sz="0" w:space="0" w:color="auto"/>
                <w:bottom w:val="none" w:sz="0" w:space="0" w:color="auto"/>
                <w:right w:val="none" w:sz="0" w:space="0" w:color="auto"/>
              </w:divBdr>
              <w:divsChild>
                <w:div w:id="17947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16121">
      <w:bodyDiv w:val="1"/>
      <w:marLeft w:val="0"/>
      <w:marRight w:val="0"/>
      <w:marTop w:val="0"/>
      <w:marBottom w:val="0"/>
      <w:divBdr>
        <w:top w:val="none" w:sz="0" w:space="0" w:color="auto"/>
        <w:left w:val="none" w:sz="0" w:space="0" w:color="auto"/>
        <w:bottom w:val="none" w:sz="0" w:space="0" w:color="auto"/>
        <w:right w:val="none" w:sz="0" w:space="0" w:color="auto"/>
      </w:divBdr>
    </w:div>
    <w:div w:id="1846700886">
      <w:bodyDiv w:val="1"/>
      <w:marLeft w:val="0"/>
      <w:marRight w:val="0"/>
      <w:marTop w:val="0"/>
      <w:marBottom w:val="0"/>
      <w:divBdr>
        <w:top w:val="none" w:sz="0" w:space="0" w:color="auto"/>
        <w:left w:val="none" w:sz="0" w:space="0" w:color="auto"/>
        <w:bottom w:val="none" w:sz="0" w:space="0" w:color="auto"/>
        <w:right w:val="none" w:sz="0" w:space="0" w:color="auto"/>
      </w:divBdr>
    </w:div>
    <w:div w:id="1872497011">
      <w:bodyDiv w:val="1"/>
      <w:marLeft w:val="0"/>
      <w:marRight w:val="0"/>
      <w:marTop w:val="0"/>
      <w:marBottom w:val="0"/>
      <w:divBdr>
        <w:top w:val="none" w:sz="0" w:space="0" w:color="auto"/>
        <w:left w:val="none" w:sz="0" w:space="0" w:color="auto"/>
        <w:bottom w:val="none" w:sz="0" w:space="0" w:color="auto"/>
        <w:right w:val="none" w:sz="0" w:space="0" w:color="auto"/>
      </w:divBdr>
      <w:divsChild>
        <w:div w:id="770853713">
          <w:marLeft w:val="0"/>
          <w:marRight w:val="0"/>
          <w:marTop w:val="0"/>
          <w:marBottom w:val="0"/>
          <w:divBdr>
            <w:top w:val="none" w:sz="0" w:space="0" w:color="auto"/>
            <w:left w:val="none" w:sz="0" w:space="0" w:color="auto"/>
            <w:bottom w:val="none" w:sz="0" w:space="0" w:color="auto"/>
            <w:right w:val="none" w:sz="0" w:space="0" w:color="auto"/>
          </w:divBdr>
          <w:divsChild>
            <w:div w:id="429397368">
              <w:marLeft w:val="0"/>
              <w:marRight w:val="0"/>
              <w:marTop w:val="0"/>
              <w:marBottom w:val="0"/>
              <w:divBdr>
                <w:top w:val="none" w:sz="0" w:space="0" w:color="auto"/>
                <w:left w:val="none" w:sz="0" w:space="0" w:color="auto"/>
                <w:bottom w:val="none" w:sz="0" w:space="0" w:color="auto"/>
                <w:right w:val="none" w:sz="0" w:space="0" w:color="auto"/>
              </w:divBdr>
              <w:divsChild>
                <w:div w:id="214322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81842">
      <w:bodyDiv w:val="1"/>
      <w:marLeft w:val="0"/>
      <w:marRight w:val="0"/>
      <w:marTop w:val="0"/>
      <w:marBottom w:val="0"/>
      <w:divBdr>
        <w:top w:val="none" w:sz="0" w:space="0" w:color="auto"/>
        <w:left w:val="none" w:sz="0" w:space="0" w:color="auto"/>
        <w:bottom w:val="none" w:sz="0" w:space="0" w:color="auto"/>
        <w:right w:val="none" w:sz="0" w:space="0" w:color="auto"/>
      </w:divBdr>
    </w:div>
    <w:div w:id="1881816485">
      <w:bodyDiv w:val="1"/>
      <w:marLeft w:val="0"/>
      <w:marRight w:val="0"/>
      <w:marTop w:val="0"/>
      <w:marBottom w:val="0"/>
      <w:divBdr>
        <w:top w:val="none" w:sz="0" w:space="0" w:color="auto"/>
        <w:left w:val="none" w:sz="0" w:space="0" w:color="auto"/>
        <w:bottom w:val="none" w:sz="0" w:space="0" w:color="auto"/>
        <w:right w:val="none" w:sz="0" w:space="0" w:color="auto"/>
      </w:divBdr>
    </w:div>
    <w:div w:id="1889145704">
      <w:bodyDiv w:val="1"/>
      <w:marLeft w:val="0"/>
      <w:marRight w:val="0"/>
      <w:marTop w:val="0"/>
      <w:marBottom w:val="0"/>
      <w:divBdr>
        <w:top w:val="none" w:sz="0" w:space="0" w:color="auto"/>
        <w:left w:val="none" w:sz="0" w:space="0" w:color="auto"/>
        <w:bottom w:val="none" w:sz="0" w:space="0" w:color="auto"/>
        <w:right w:val="none" w:sz="0" w:space="0" w:color="auto"/>
      </w:divBdr>
      <w:divsChild>
        <w:div w:id="512380516">
          <w:marLeft w:val="0"/>
          <w:marRight w:val="0"/>
          <w:marTop w:val="0"/>
          <w:marBottom w:val="0"/>
          <w:divBdr>
            <w:top w:val="none" w:sz="0" w:space="0" w:color="auto"/>
            <w:left w:val="none" w:sz="0" w:space="0" w:color="auto"/>
            <w:bottom w:val="none" w:sz="0" w:space="0" w:color="auto"/>
            <w:right w:val="none" w:sz="0" w:space="0" w:color="auto"/>
          </w:divBdr>
          <w:divsChild>
            <w:div w:id="2135370532">
              <w:marLeft w:val="0"/>
              <w:marRight w:val="0"/>
              <w:marTop w:val="0"/>
              <w:marBottom w:val="0"/>
              <w:divBdr>
                <w:top w:val="none" w:sz="0" w:space="0" w:color="auto"/>
                <w:left w:val="none" w:sz="0" w:space="0" w:color="auto"/>
                <w:bottom w:val="none" w:sz="0" w:space="0" w:color="auto"/>
                <w:right w:val="none" w:sz="0" w:space="0" w:color="auto"/>
              </w:divBdr>
              <w:divsChild>
                <w:div w:id="42029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87467">
      <w:bodyDiv w:val="1"/>
      <w:marLeft w:val="0"/>
      <w:marRight w:val="0"/>
      <w:marTop w:val="0"/>
      <w:marBottom w:val="0"/>
      <w:divBdr>
        <w:top w:val="none" w:sz="0" w:space="0" w:color="auto"/>
        <w:left w:val="none" w:sz="0" w:space="0" w:color="auto"/>
        <w:bottom w:val="none" w:sz="0" w:space="0" w:color="auto"/>
        <w:right w:val="none" w:sz="0" w:space="0" w:color="auto"/>
      </w:divBdr>
      <w:divsChild>
        <w:div w:id="1733111671">
          <w:marLeft w:val="0"/>
          <w:marRight w:val="0"/>
          <w:marTop w:val="0"/>
          <w:marBottom w:val="0"/>
          <w:divBdr>
            <w:top w:val="none" w:sz="0" w:space="0" w:color="auto"/>
            <w:left w:val="none" w:sz="0" w:space="0" w:color="auto"/>
            <w:bottom w:val="none" w:sz="0" w:space="0" w:color="auto"/>
            <w:right w:val="none" w:sz="0" w:space="0" w:color="auto"/>
          </w:divBdr>
          <w:divsChild>
            <w:div w:id="1392147114">
              <w:marLeft w:val="0"/>
              <w:marRight w:val="0"/>
              <w:marTop w:val="0"/>
              <w:marBottom w:val="0"/>
              <w:divBdr>
                <w:top w:val="none" w:sz="0" w:space="0" w:color="auto"/>
                <w:left w:val="none" w:sz="0" w:space="0" w:color="auto"/>
                <w:bottom w:val="none" w:sz="0" w:space="0" w:color="auto"/>
                <w:right w:val="none" w:sz="0" w:space="0" w:color="auto"/>
              </w:divBdr>
              <w:divsChild>
                <w:div w:id="16288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640481">
      <w:bodyDiv w:val="1"/>
      <w:marLeft w:val="0"/>
      <w:marRight w:val="0"/>
      <w:marTop w:val="0"/>
      <w:marBottom w:val="0"/>
      <w:divBdr>
        <w:top w:val="none" w:sz="0" w:space="0" w:color="auto"/>
        <w:left w:val="none" w:sz="0" w:space="0" w:color="auto"/>
        <w:bottom w:val="none" w:sz="0" w:space="0" w:color="auto"/>
        <w:right w:val="none" w:sz="0" w:space="0" w:color="auto"/>
      </w:divBdr>
    </w:div>
    <w:div w:id="2007242203">
      <w:bodyDiv w:val="1"/>
      <w:marLeft w:val="0"/>
      <w:marRight w:val="0"/>
      <w:marTop w:val="0"/>
      <w:marBottom w:val="0"/>
      <w:divBdr>
        <w:top w:val="none" w:sz="0" w:space="0" w:color="auto"/>
        <w:left w:val="none" w:sz="0" w:space="0" w:color="auto"/>
        <w:bottom w:val="none" w:sz="0" w:space="0" w:color="auto"/>
        <w:right w:val="none" w:sz="0" w:space="0" w:color="auto"/>
      </w:divBdr>
    </w:div>
    <w:div w:id="2014599071">
      <w:bodyDiv w:val="1"/>
      <w:marLeft w:val="0"/>
      <w:marRight w:val="0"/>
      <w:marTop w:val="0"/>
      <w:marBottom w:val="0"/>
      <w:divBdr>
        <w:top w:val="none" w:sz="0" w:space="0" w:color="auto"/>
        <w:left w:val="none" w:sz="0" w:space="0" w:color="auto"/>
        <w:bottom w:val="none" w:sz="0" w:space="0" w:color="auto"/>
        <w:right w:val="none" w:sz="0" w:space="0" w:color="auto"/>
      </w:divBdr>
      <w:divsChild>
        <w:div w:id="1465658287">
          <w:marLeft w:val="0"/>
          <w:marRight w:val="0"/>
          <w:marTop w:val="0"/>
          <w:marBottom w:val="0"/>
          <w:divBdr>
            <w:top w:val="none" w:sz="0" w:space="0" w:color="auto"/>
            <w:left w:val="none" w:sz="0" w:space="0" w:color="auto"/>
            <w:bottom w:val="none" w:sz="0" w:space="0" w:color="auto"/>
            <w:right w:val="none" w:sz="0" w:space="0" w:color="auto"/>
          </w:divBdr>
          <w:divsChild>
            <w:div w:id="2045253009">
              <w:marLeft w:val="0"/>
              <w:marRight w:val="0"/>
              <w:marTop w:val="0"/>
              <w:marBottom w:val="0"/>
              <w:divBdr>
                <w:top w:val="none" w:sz="0" w:space="0" w:color="auto"/>
                <w:left w:val="none" w:sz="0" w:space="0" w:color="auto"/>
                <w:bottom w:val="none" w:sz="0" w:space="0" w:color="auto"/>
                <w:right w:val="none" w:sz="0" w:space="0" w:color="auto"/>
              </w:divBdr>
              <w:divsChild>
                <w:div w:id="19943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184">
      <w:bodyDiv w:val="1"/>
      <w:marLeft w:val="0"/>
      <w:marRight w:val="0"/>
      <w:marTop w:val="0"/>
      <w:marBottom w:val="0"/>
      <w:divBdr>
        <w:top w:val="none" w:sz="0" w:space="0" w:color="auto"/>
        <w:left w:val="none" w:sz="0" w:space="0" w:color="auto"/>
        <w:bottom w:val="none" w:sz="0" w:space="0" w:color="auto"/>
        <w:right w:val="none" w:sz="0" w:space="0" w:color="auto"/>
      </w:divBdr>
    </w:div>
    <w:div w:id="2019307307">
      <w:bodyDiv w:val="1"/>
      <w:marLeft w:val="0"/>
      <w:marRight w:val="0"/>
      <w:marTop w:val="0"/>
      <w:marBottom w:val="0"/>
      <w:divBdr>
        <w:top w:val="none" w:sz="0" w:space="0" w:color="auto"/>
        <w:left w:val="none" w:sz="0" w:space="0" w:color="auto"/>
        <w:bottom w:val="none" w:sz="0" w:space="0" w:color="auto"/>
        <w:right w:val="none" w:sz="0" w:space="0" w:color="auto"/>
      </w:divBdr>
      <w:divsChild>
        <w:div w:id="1488284916">
          <w:marLeft w:val="0"/>
          <w:marRight w:val="0"/>
          <w:marTop w:val="0"/>
          <w:marBottom w:val="0"/>
          <w:divBdr>
            <w:top w:val="none" w:sz="0" w:space="0" w:color="auto"/>
            <w:left w:val="none" w:sz="0" w:space="0" w:color="auto"/>
            <w:bottom w:val="none" w:sz="0" w:space="0" w:color="auto"/>
            <w:right w:val="none" w:sz="0" w:space="0" w:color="auto"/>
          </w:divBdr>
          <w:divsChild>
            <w:div w:id="680855264">
              <w:marLeft w:val="0"/>
              <w:marRight w:val="0"/>
              <w:marTop w:val="0"/>
              <w:marBottom w:val="0"/>
              <w:divBdr>
                <w:top w:val="none" w:sz="0" w:space="0" w:color="auto"/>
                <w:left w:val="none" w:sz="0" w:space="0" w:color="auto"/>
                <w:bottom w:val="none" w:sz="0" w:space="0" w:color="auto"/>
                <w:right w:val="none" w:sz="0" w:space="0" w:color="auto"/>
              </w:divBdr>
              <w:divsChild>
                <w:div w:id="9504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934076">
      <w:bodyDiv w:val="1"/>
      <w:marLeft w:val="0"/>
      <w:marRight w:val="0"/>
      <w:marTop w:val="0"/>
      <w:marBottom w:val="0"/>
      <w:divBdr>
        <w:top w:val="none" w:sz="0" w:space="0" w:color="auto"/>
        <w:left w:val="none" w:sz="0" w:space="0" w:color="auto"/>
        <w:bottom w:val="none" w:sz="0" w:space="0" w:color="auto"/>
        <w:right w:val="none" w:sz="0" w:space="0" w:color="auto"/>
      </w:divBdr>
    </w:div>
    <w:div w:id="2032489666">
      <w:bodyDiv w:val="1"/>
      <w:marLeft w:val="0"/>
      <w:marRight w:val="0"/>
      <w:marTop w:val="0"/>
      <w:marBottom w:val="0"/>
      <w:divBdr>
        <w:top w:val="none" w:sz="0" w:space="0" w:color="auto"/>
        <w:left w:val="none" w:sz="0" w:space="0" w:color="auto"/>
        <w:bottom w:val="none" w:sz="0" w:space="0" w:color="auto"/>
        <w:right w:val="none" w:sz="0" w:space="0" w:color="auto"/>
      </w:divBdr>
    </w:div>
    <w:div w:id="2077125802">
      <w:bodyDiv w:val="1"/>
      <w:marLeft w:val="0"/>
      <w:marRight w:val="0"/>
      <w:marTop w:val="0"/>
      <w:marBottom w:val="0"/>
      <w:divBdr>
        <w:top w:val="none" w:sz="0" w:space="0" w:color="auto"/>
        <w:left w:val="none" w:sz="0" w:space="0" w:color="auto"/>
        <w:bottom w:val="none" w:sz="0" w:space="0" w:color="auto"/>
        <w:right w:val="none" w:sz="0" w:space="0" w:color="auto"/>
      </w:divBdr>
      <w:divsChild>
        <w:div w:id="79643399">
          <w:marLeft w:val="0"/>
          <w:marRight w:val="0"/>
          <w:marTop w:val="0"/>
          <w:marBottom w:val="0"/>
          <w:divBdr>
            <w:top w:val="none" w:sz="0" w:space="0" w:color="auto"/>
            <w:left w:val="none" w:sz="0" w:space="0" w:color="auto"/>
            <w:bottom w:val="none" w:sz="0" w:space="0" w:color="auto"/>
            <w:right w:val="none" w:sz="0" w:space="0" w:color="auto"/>
          </w:divBdr>
          <w:divsChild>
            <w:div w:id="1127822907">
              <w:marLeft w:val="0"/>
              <w:marRight w:val="0"/>
              <w:marTop w:val="0"/>
              <w:marBottom w:val="0"/>
              <w:divBdr>
                <w:top w:val="none" w:sz="0" w:space="0" w:color="auto"/>
                <w:left w:val="none" w:sz="0" w:space="0" w:color="auto"/>
                <w:bottom w:val="none" w:sz="0" w:space="0" w:color="auto"/>
                <w:right w:val="none" w:sz="0" w:space="0" w:color="auto"/>
              </w:divBdr>
              <w:divsChild>
                <w:div w:id="12521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719040">
      <w:bodyDiv w:val="1"/>
      <w:marLeft w:val="0"/>
      <w:marRight w:val="0"/>
      <w:marTop w:val="0"/>
      <w:marBottom w:val="0"/>
      <w:divBdr>
        <w:top w:val="none" w:sz="0" w:space="0" w:color="auto"/>
        <w:left w:val="none" w:sz="0" w:space="0" w:color="auto"/>
        <w:bottom w:val="none" w:sz="0" w:space="0" w:color="auto"/>
        <w:right w:val="none" w:sz="0" w:space="0" w:color="auto"/>
      </w:divBdr>
    </w:div>
    <w:div w:id="2086371225">
      <w:bodyDiv w:val="1"/>
      <w:marLeft w:val="0"/>
      <w:marRight w:val="0"/>
      <w:marTop w:val="0"/>
      <w:marBottom w:val="0"/>
      <w:divBdr>
        <w:top w:val="none" w:sz="0" w:space="0" w:color="auto"/>
        <w:left w:val="none" w:sz="0" w:space="0" w:color="auto"/>
        <w:bottom w:val="none" w:sz="0" w:space="0" w:color="auto"/>
        <w:right w:val="none" w:sz="0" w:space="0" w:color="auto"/>
      </w:divBdr>
    </w:div>
    <w:div w:id="2097942700">
      <w:bodyDiv w:val="1"/>
      <w:marLeft w:val="0"/>
      <w:marRight w:val="0"/>
      <w:marTop w:val="0"/>
      <w:marBottom w:val="0"/>
      <w:divBdr>
        <w:top w:val="none" w:sz="0" w:space="0" w:color="auto"/>
        <w:left w:val="none" w:sz="0" w:space="0" w:color="auto"/>
        <w:bottom w:val="none" w:sz="0" w:space="0" w:color="auto"/>
        <w:right w:val="none" w:sz="0" w:space="0" w:color="auto"/>
      </w:divBdr>
    </w:div>
    <w:div w:id="2102943170">
      <w:bodyDiv w:val="1"/>
      <w:marLeft w:val="0"/>
      <w:marRight w:val="0"/>
      <w:marTop w:val="0"/>
      <w:marBottom w:val="0"/>
      <w:divBdr>
        <w:top w:val="none" w:sz="0" w:space="0" w:color="auto"/>
        <w:left w:val="none" w:sz="0" w:space="0" w:color="auto"/>
        <w:bottom w:val="none" w:sz="0" w:space="0" w:color="auto"/>
        <w:right w:val="none" w:sz="0" w:space="0" w:color="auto"/>
      </w:divBdr>
    </w:div>
    <w:div w:id="2139181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2.xm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eader" Target="header3.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hyperlink" Target="http://mallet.cs.umass.edu" TargetMode="External"/><Relationship Id="rId1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mailto:info@nanonets.com" TargetMode="External"/><Relationship Id="rId20" Type="http://schemas.openxmlformats.org/officeDocument/2006/relationships/footer" Target="footer2.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hyperlink" Target="https://s3.amazonaws.com/amazon-reviews-pds/readme.htm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kdnuggets.com/2018/08/topic-modeling-lsa-plsa-lda-lda2vec.html" TargetMode="Externa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 report covering Pre- Theis research in Semester I, academic year: 2020- 2021</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485C80-24E1-D247-964D-E9C0DA747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71</Pages>
  <Words>12398</Words>
  <Characters>70670</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thesis report</vt:lpstr>
    </vt:vector>
  </TitlesOfParts>
  <Company/>
  <LinksUpToDate>false</LinksUpToDate>
  <CharactersWithSpaces>82903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report</dc:title>
  <dc:subject>By Ho Dang Phuong Ngoc</dc:subject>
  <dc:creator>HO DANG PHUONG NGOC</dc:creator>
  <cp:keywords/>
  <dc:description/>
  <cp:lastModifiedBy>HO DANG PHUONG NGOC</cp:lastModifiedBy>
  <cp:revision>4</cp:revision>
  <cp:lastPrinted>2021-07-01T10:51:00Z</cp:lastPrinted>
  <dcterms:created xsi:type="dcterms:W3CDTF">2021-07-24T15:57:00Z</dcterms:created>
  <dcterms:modified xsi:type="dcterms:W3CDTF">2021-07-25T09:11:00Z</dcterms:modified>
</cp:coreProperties>
</file>